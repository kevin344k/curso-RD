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60270" w14:textId="595DD967" w:rsidR="00204AE4" w:rsidRDefault="00204AE4" w:rsidP="00204AE4">
      <w:pPr>
        <w:pStyle w:val="Ttulo2"/>
      </w:pPr>
      <w:r>
        <w:t xml:space="preserve">Estructura de una pagina web </w:t>
      </w:r>
    </w:p>
    <w:p w14:paraId="0522989B" w14:textId="447ED674" w:rsidR="00204AE4" w:rsidRDefault="00204AE4" w:rsidP="00204AE4">
      <w:r>
        <w:rPr>
          <w:noProof/>
        </w:rPr>
        <w:drawing>
          <wp:inline distT="0" distB="0" distL="0" distR="0" wp14:anchorId="2E461336" wp14:editId="57B23484">
            <wp:extent cx="5612130" cy="5612130"/>
            <wp:effectExtent l="0" t="0" r="7620" b="7620"/>
            <wp:docPr id="2074869384" name="Imagen 7" descr="Estructura semántica en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semántica en HTML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6404D2D6" w14:textId="3C1E4375" w:rsidR="00204AE4" w:rsidRPr="00204AE4" w:rsidRDefault="00204AE4" w:rsidP="00204AE4">
      <w:pPr>
        <w:pStyle w:val="Ttulo2"/>
      </w:pPr>
      <w:r>
        <w:t>Tipos de imágenes para la web</w:t>
      </w:r>
    </w:p>
    <w:p w14:paraId="225A8A0D" w14:textId="3EF8496F" w:rsidR="009B715A" w:rsidRPr="009B715A" w:rsidRDefault="009B715A" w:rsidP="009B715A">
      <w:pPr>
        <w:shd w:val="clear" w:color="auto" w:fill="121F3D"/>
        <w:spacing w:after="336"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Las imágenes representan una pieza fundamental al momento de mostrar contenido para web. Aquí conoceremos los principales tipos de imágenes web y sus formatos.</w:t>
      </w:r>
    </w:p>
    <w:p w14:paraId="066EC9A0" w14:textId="77777777" w:rsidR="009B715A" w:rsidRPr="009B715A" w:rsidRDefault="009B715A" w:rsidP="009B715A">
      <w:pPr>
        <w:shd w:val="clear" w:color="auto" w:fill="121F3D"/>
        <w:spacing w:after="120" w:line="240" w:lineRule="auto"/>
        <w:outlineLvl w:val="1"/>
        <w:rPr>
          <w:rFonts w:ascii="Roboto" w:eastAsia="Times New Roman" w:hAnsi="Roboto" w:cs="Times New Roman"/>
          <w:b/>
          <w:bCs/>
          <w:color w:val="BECDE3"/>
          <w:sz w:val="36"/>
          <w:szCs w:val="36"/>
          <w:lang w:eastAsia="es-MX"/>
        </w:rPr>
      </w:pPr>
      <w:r w:rsidRPr="009B715A">
        <w:rPr>
          <w:rFonts w:ascii="Roboto" w:eastAsia="Times New Roman" w:hAnsi="Roboto" w:cs="Times New Roman"/>
          <w:b/>
          <w:bCs/>
          <w:color w:val="BECDE3"/>
          <w:sz w:val="36"/>
          <w:szCs w:val="36"/>
          <w:lang w:eastAsia="es-MX"/>
        </w:rPr>
        <w:t>Tipos de imágenes para web</w:t>
      </w:r>
    </w:p>
    <w:p w14:paraId="6339BBBD" w14:textId="77777777" w:rsidR="009B715A" w:rsidRPr="009B715A" w:rsidRDefault="009B715A" w:rsidP="009B715A">
      <w:pPr>
        <w:shd w:val="clear" w:color="auto" w:fill="121F3D"/>
        <w:spacing w:after="0" w:line="240" w:lineRule="auto"/>
        <w:outlineLvl w:val="2"/>
        <w:rPr>
          <w:rFonts w:ascii="Roboto" w:eastAsia="Times New Roman" w:hAnsi="Roboto" w:cs="Times New Roman"/>
          <w:b/>
          <w:bCs/>
          <w:color w:val="BECDE3"/>
          <w:sz w:val="27"/>
          <w:szCs w:val="27"/>
          <w:lang w:eastAsia="es-MX"/>
        </w:rPr>
      </w:pPr>
      <w:r w:rsidRPr="009B715A">
        <w:rPr>
          <w:rFonts w:ascii="Roboto" w:eastAsia="Times New Roman" w:hAnsi="Roboto" w:cs="Times New Roman"/>
          <w:b/>
          <w:bCs/>
          <w:color w:val="BECDE3"/>
          <w:sz w:val="27"/>
          <w:szCs w:val="27"/>
          <w:lang w:eastAsia="es-MX"/>
        </w:rPr>
        <w:t>Lossless (sin pérdida):</w:t>
      </w:r>
    </w:p>
    <w:p w14:paraId="38E43FD7" w14:textId="77777777" w:rsidR="009B715A" w:rsidRPr="009B715A" w:rsidRDefault="009B715A" w:rsidP="009B715A">
      <w:pPr>
        <w:numPr>
          <w:ilvl w:val="0"/>
          <w:numId w:val="1"/>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Capturan todos los datos del archivo original.</w:t>
      </w:r>
    </w:p>
    <w:p w14:paraId="2771F073" w14:textId="77777777" w:rsidR="009B715A" w:rsidRPr="009B715A" w:rsidRDefault="009B715A" w:rsidP="009B715A">
      <w:pPr>
        <w:numPr>
          <w:ilvl w:val="0"/>
          <w:numId w:val="1"/>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lastRenderedPageBreak/>
        <w:t>No se pierde nada del archivo original.</w:t>
      </w:r>
    </w:p>
    <w:p w14:paraId="59224158" w14:textId="77777777" w:rsidR="009B715A" w:rsidRPr="009B715A" w:rsidRDefault="009B715A" w:rsidP="009B715A">
      <w:pPr>
        <w:numPr>
          <w:ilvl w:val="0"/>
          <w:numId w:val="1"/>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Puede comprimirse, pero podrá reconstruir su imagen al estado original</w:t>
      </w:r>
    </w:p>
    <w:p w14:paraId="1231B772" w14:textId="77777777" w:rsidR="009B715A" w:rsidRPr="009B715A" w:rsidRDefault="009B715A" w:rsidP="009B715A">
      <w:pPr>
        <w:shd w:val="clear" w:color="auto" w:fill="121F3D"/>
        <w:spacing w:after="0" w:line="240" w:lineRule="auto"/>
        <w:outlineLvl w:val="2"/>
        <w:rPr>
          <w:rFonts w:ascii="Roboto" w:eastAsia="Times New Roman" w:hAnsi="Roboto" w:cs="Times New Roman"/>
          <w:b/>
          <w:bCs/>
          <w:color w:val="BECDE3"/>
          <w:sz w:val="27"/>
          <w:szCs w:val="27"/>
          <w:lang w:eastAsia="es-MX"/>
        </w:rPr>
      </w:pPr>
      <w:r w:rsidRPr="009B715A">
        <w:rPr>
          <w:rFonts w:ascii="Roboto" w:eastAsia="Times New Roman" w:hAnsi="Roboto" w:cs="Times New Roman"/>
          <w:b/>
          <w:bCs/>
          <w:color w:val="BECDE3"/>
          <w:sz w:val="27"/>
          <w:szCs w:val="27"/>
          <w:lang w:eastAsia="es-MX"/>
        </w:rPr>
        <w:t>Lossy (con pérdida):</w:t>
      </w:r>
    </w:p>
    <w:p w14:paraId="1857482A" w14:textId="77777777" w:rsidR="009B715A" w:rsidRPr="009B715A" w:rsidRDefault="009B715A" w:rsidP="009B715A">
      <w:pPr>
        <w:numPr>
          <w:ilvl w:val="0"/>
          <w:numId w:val="2"/>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Se aproximan a su imagen original.</w:t>
      </w:r>
    </w:p>
    <w:p w14:paraId="67782C20" w14:textId="77777777" w:rsidR="009B715A" w:rsidRPr="009B715A" w:rsidRDefault="009B715A" w:rsidP="009B715A">
      <w:pPr>
        <w:numPr>
          <w:ilvl w:val="0"/>
          <w:numId w:val="2"/>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Podría reducir la cantidad de colores en su imagen o analizar la imagen en busca de datos innecesarios.</w:t>
      </w:r>
    </w:p>
    <w:p w14:paraId="0841C2A9" w14:textId="77777777" w:rsidR="009B715A" w:rsidRPr="009B715A" w:rsidRDefault="009B715A" w:rsidP="009B715A">
      <w:pPr>
        <w:numPr>
          <w:ilvl w:val="0"/>
          <w:numId w:val="2"/>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 xml:space="preserve">Por </w:t>
      </w:r>
      <w:proofErr w:type="gramStart"/>
      <w:r w:rsidRPr="009B715A">
        <w:rPr>
          <w:rFonts w:ascii="Roboto" w:eastAsia="Times New Roman" w:hAnsi="Roboto" w:cs="Times New Roman"/>
          <w:color w:val="BECDE3"/>
          <w:sz w:val="24"/>
          <w:szCs w:val="24"/>
          <w:lang w:eastAsia="es-MX"/>
        </w:rPr>
        <w:t>consiguiente</w:t>
      </w:r>
      <w:proofErr w:type="gramEnd"/>
      <w:r w:rsidRPr="009B715A">
        <w:rPr>
          <w:rFonts w:ascii="Roboto" w:eastAsia="Times New Roman" w:hAnsi="Roboto" w:cs="Times New Roman"/>
          <w:color w:val="BECDE3"/>
          <w:sz w:val="24"/>
          <w:szCs w:val="24"/>
          <w:lang w:eastAsia="es-MX"/>
        </w:rPr>
        <w:t xml:space="preserve"> puede reducir su tamaño, lo que mejora el tiempo de carga de la página, pero pierde su calidad.</w:t>
      </w:r>
    </w:p>
    <w:p w14:paraId="5DD58A9C" w14:textId="77777777" w:rsidR="009B715A" w:rsidRPr="009B715A" w:rsidRDefault="009B715A" w:rsidP="009B715A">
      <w:pPr>
        <w:numPr>
          <w:ilvl w:val="0"/>
          <w:numId w:val="2"/>
        </w:numPr>
        <w:shd w:val="clear" w:color="auto" w:fill="121F3D"/>
        <w:spacing w:after="150" w:line="240" w:lineRule="auto"/>
        <w:rPr>
          <w:rFonts w:ascii="Roboto" w:eastAsia="Times New Roman" w:hAnsi="Roboto" w:cs="Times New Roman"/>
          <w:color w:val="BECDE3"/>
          <w:sz w:val="24"/>
          <w:szCs w:val="24"/>
          <w:lang w:eastAsia="es-MX"/>
        </w:rPr>
      </w:pPr>
      <w:r w:rsidRPr="009B715A">
        <w:rPr>
          <w:rFonts w:ascii="Roboto" w:eastAsia="Times New Roman" w:hAnsi="Roboto" w:cs="Times New Roman"/>
          <w:color w:val="BECDE3"/>
          <w:sz w:val="24"/>
          <w:szCs w:val="24"/>
          <w:lang w:eastAsia="es-MX"/>
        </w:rPr>
        <w:t>Los archivos tipo lossy son mucho más livianos que los archivos tipo lossless, por lo que son ideales para usar en sitios en donde el tamaño del archivo y la velocidad de descarga son importantes.</w:t>
      </w:r>
    </w:p>
    <w:p w14:paraId="3B9E4C51" w14:textId="77777777" w:rsidR="009B715A" w:rsidRPr="009B715A" w:rsidRDefault="009B715A" w:rsidP="009B715A">
      <w:pPr>
        <w:shd w:val="clear" w:color="auto" w:fill="121F3D"/>
        <w:spacing w:after="120" w:line="240" w:lineRule="auto"/>
        <w:outlineLvl w:val="1"/>
        <w:rPr>
          <w:rFonts w:ascii="Roboto" w:eastAsia="Times New Roman" w:hAnsi="Roboto" w:cs="Times New Roman"/>
          <w:b/>
          <w:bCs/>
          <w:color w:val="BECDE3"/>
          <w:sz w:val="36"/>
          <w:szCs w:val="36"/>
          <w:lang w:eastAsia="es-MX"/>
        </w:rPr>
      </w:pPr>
      <w:r w:rsidRPr="009B715A">
        <w:rPr>
          <w:rFonts w:ascii="Roboto" w:eastAsia="Times New Roman" w:hAnsi="Roboto" w:cs="Times New Roman"/>
          <w:b/>
          <w:bCs/>
          <w:color w:val="BECDE3"/>
          <w:sz w:val="36"/>
          <w:szCs w:val="36"/>
          <w:lang w:eastAsia="es-MX"/>
        </w:rPr>
        <w:t>Formatos de imagen para web</w:t>
      </w:r>
    </w:p>
    <w:p w14:paraId="42E28D47" w14:textId="77777777" w:rsidR="009B715A" w:rsidRP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GIF</w:t>
      </w:r>
      <w:r w:rsidRPr="009B715A">
        <w:rPr>
          <w:rFonts w:ascii="Roboto" w:eastAsia="Times New Roman" w:hAnsi="Roboto" w:cs="Times New Roman"/>
          <w:color w:val="BECDE3"/>
          <w:sz w:val="21"/>
          <w:szCs w:val="21"/>
          <w:lang w:eastAsia="es-MX"/>
        </w:rPr>
        <w:t> (Graphics Interchange Format): Formato de imagen sin pérdida, no se puede comprimir</w:t>
      </w:r>
    </w:p>
    <w:p w14:paraId="0852AC12" w14:textId="77777777" w:rsidR="009B715A" w:rsidRP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PNG 8</w:t>
      </w:r>
      <w:r w:rsidRPr="009B715A">
        <w:rPr>
          <w:rFonts w:ascii="Roboto" w:eastAsia="Times New Roman" w:hAnsi="Roboto" w:cs="Times New Roman"/>
          <w:color w:val="BECDE3"/>
          <w:sz w:val="21"/>
          <w:szCs w:val="21"/>
          <w:lang w:eastAsia="es-MX"/>
        </w:rPr>
        <w:t> (Portable Network Graphics): Formato de imagen sin pérdida, uso de colores de 256, se utiliza para logotipos e iconos para la página.</w:t>
      </w:r>
    </w:p>
    <w:p w14:paraId="669FE8C2" w14:textId="77777777" w:rsidR="009B715A" w:rsidRP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PNG 24</w:t>
      </w:r>
      <w:r w:rsidRPr="009B715A">
        <w:rPr>
          <w:rFonts w:ascii="Roboto" w:eastAsia="Times New Roman" w:hAnsi="Roboto" w:cs="Times New Roman"/>
          <w:color w:val="BECDE3"/>
          <w:sz w:val="21"/>
          <w:szCs w:val="21"/>
          <w:lang w:eastAsia="es-MX"/>
        </w:rPr>
        <w:t> (Portable Network Graphics): Formato de imagen sin pérdida, utilización de colores ilimitados, alta calidad, si intentamos comprimir no ayudará demasiado por la gran cantidad de colores.</w:t>
      </w:r>
    </w:p>
    <w:p w14:paraId="1FB1397D" w14:textId="77777777" w:rsidR="009B715A" w:rsidRP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JPG / JPEG</w:t>
      </w:r>
      <w:r w:rsidRPr="009B715A">
        <w:rPr>
          <w:rFonts w:ascii="Roboto" w:eastAsia="Times New Roman" w:hAnsi="Roboto" w:cs="Times New Roman"/>
          <w:color w:val="BECDE3"/>
          <w:sz w:val="21"/>
          <w:szCs w:val="21"/>
          <w:lang w:eastAsia="es-MX"/>
        </w:rPr>
        <w:t> (Photographic Experts Group): Formato de imagen con pérdida, perdemos calidad a la hora de comprimirlas, pero llegan a ser óptimas para la carga en la página web.</w:t>
      </w:r>
    </w:p>
    <w:p w14:paraId="6CF7302C" w14:textId="77777777" w:rsidR="009B715A" w:rsidRP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SVG - Vector</w:t>
      </w:r>
      <w:r w:rsidRPr="009B715A">
        <w:rPr>
          <w:rFonts w:ascii="Roboto" w:eastAsia="Times New Roman" w:hAnsi="Roboto" w:cs="Times New Roman"/>
          <w:color w:val="BECDE3"/>
          <w:sz w:val="21"/>
          <w:szCs w:val="21"/>
          <w:lang w:eastAsia="es-MX"/>
        </w:rPr>
        <w:t> (Scalable Vector Graphics): Formato de imagen muy ligero sin pérdida, con svg no perdemos calidad, ya que está compuesta por vectores.</w:t>
      </w:r>
    </w:p>
    <w:p w14:paraId="61FFF7ED" w14:textId="47A48A45" w:rsidR="009B715A" w:rsidRDefault="009B715A" w:rsidP="009B715A">
      <w:pPr>
        <w:numPr>
          <w:ilvl w:val="0"/>
          <w:numId w:val="3"/>
        </w:numPr>
        <w:shd w:val="clear" w:color="auto" w:fill="121F3D"/>
        <w:spacing w:after="0" w:line="240" w:lineRule="auto"/>
        <w:rPr>
          <w:rFonts w:ascii="Roboto" w:eastAsia="Times New Roman" w:hAnsi="Roboto" w:cs="Times New Roman"/>
          <w:color w:val="BECDE3"/>
          <w:sz w:val="21"/>
          <w:szCs w:val="21"/>
          <w:lang w:eastAsia="es-MX"/>
        </w:rPr>
      </w:pPr>
      <w:r w:rsidRPr="009B715A">
        <w:rPr>
          <w:rFonts w:ascii="Roboto" w:eastAsia="Times New Roman" w:hAnsi="Roboto" w:cs="Times New Roman"/>
          <w:b/>
          <w:bCs/>
          <w:color w:val="BECDE3"/>
          <w:sz w:val="21"/>
          <w:szCs w:val="21"/>
          <w:lang w:eastAsia="es-MX"/>
        </w:rPr>
        <w:t>WebP</w:t>
      </w:r>
      <w:r w:rsidRPr="009B715A">
        <w:rPr>
          <w:rFonts w:ascii="Roboto" w:eastAsia="Times New Roman" w:hAnsi="Roboto" w:cs="Times New Roman"/>
          <w:color w:val="BECDE3"/>
          <w:sz w:val="21"/>
          <w:szCs w:val="21"/>
          <w:lang w:eastAsia="es-MX"/>
        </w:rPr>
        <w:t>: Es un formato gráfico en forma de contenedor que sustenta tanto compresión con pérdida como sin ella. ​​Fue desarrollado por Google.</w:t>
      </w:r>
    </w:p>
    <w:p w14:paraId="0E5960D8" w14:textId="15E507E7"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p>
    <w:p w14:paraId="0E6CDCB2" w14:textId="015B5FDA"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p>
    <w:p w14:paraId="2978D0BD" w14:textId="1AECB263"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p>
    <w:p w14:paraId="05844923" w14:textId="3A41D26B"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r>
        <w:rPr>
          <w:rFonts w:ascii="Roboto" w:eastAsia="Times New Roman" w:hAnsi="Roboto" w:cs="Times New Roman"/>
          <w:color w:val="BECDE3"/>
          <w:sz w:val="21"/>
          <w:szCs w:val="21"/>
          <w:lang w:eastAsia="es-MX"/>
        </w:rPr>
        <w:t xml:space="preserve">Las imágenes png-8 tienen fondo transparente, y las png24 también solo que </w:t>
      </w:r>
      <w:proofErr w:type="gramStart"/>
      <w:r>
        <w:rPr>
          <w:rFonts w:ascii="Roboto" w:eastAsia="Times New Roman" w:hAnsi="Roboto" w:cs="Times New Roman"/>
          <w:color w:val="BECDE3"/>
          <w:sz w:val="21"/>
          <w:szCs w:val="21"/>
          <w:lang w:eastAsia="es-MX"/>
        </w:rPr>
        <w:t>esta tienen</w:t>
      </w:r>
      <w:proofErr w:type="gramEnd"/>
      <w:r>
        <w:rPr>
          <w:rFonts w:ascii="Roboto" w:eastAsia="Times New Roman" w:hAnsi="Roboto" w:cs="Times New Roman"/>
          <w:color w:val="BECDE3"/>
          <w:sz w:val="21"/>
          <w:szCs w:val="21"/>
          <w:lang w:eastAsia="es-MX"/>
        </w:rPr>
        <w:t xml:space="preserve"> mas colores por ende es mas pesado.</w:t>
      </w:r>
    </w:p>
    <w:p w14:paraId="0A323388" w14:textId="42EFA805"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p>
    <w:p w14:paraId="7F0DA9D2" w14:textId="707E4C8B"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r>
        <w:rPr>
          <w:rFonts w:ascii="Roboto" w:eastAsia="Times New Roman" w:hAnsi="Roboto" w:cs="Times New Roman"/>
          <w:color w:val="BECDE3"/>
          <w:sz w:val="21"/>
          <w:szCs w:val="21"/>
          <w:lang w:eastAsia="es-MX"/>
        </w:rPr>
        <w:t xml:space="preserve">SVG esta imagen no se ve pixelada al ampliar ya que hay un algoritmo que hace que la imagen cresca </w:t>
      </w:r>
      <w:proofErr w:type="gramStart"/>
      <w:r>
        <w:rPr>
          <w:rFonts w:ascii="Roboto" w:eastAsia="Times New Roman" w:hAnsi="Roboto" w:cs="Times New Roman"/>
          <w:color w:val="BECDE3"/>
          <w:sz w:val="21"/>
          <w:szCs w:val="21"/>
          <w:lang w:eastAsia="es-MX"/>
        </w:rPr>
        <w:t>de acuerdo a</w:t>
      </w:r>
      <w:proofErr w:type="gramEnd"/>
      <w:r>
        <w:rPr>
          <w:rFonts w:ascii="Roboto" w:eastAsia="Times New Roman" w:hAnsi="Roboto" w:cs="Times New Roman"/>
          <w:color w:val="BECDE3"/>
          <w:sz w:val="21"/>
          <w:szCs w:val="21"/>
          <w:lang w:eastAsia="es-MX"/>
        </w:rPr>
        <w:t xml:space="preserve"> la pantalla.</w:t>
      </w:r>
    </w:p>
    <w:p w14:paraId="384B732C" w14:textId="418E306F" w:rsidR="00C4607C" w:rsidRDefault="00C4607C" w:rsidP="00C4607C">
      <w:pPr>
        <w:shd w:val="clear" w:color="auto" w:fill="121F3D"/>
        <w:spacing w:after="0" w:line="240" w:lineRule="auto"/>
        <w:rPr>
          <w:rFonts w:ascii="Roboto" w:eastAsia="Times New Roman" w:hAnsi="Roboto" w:cs="Times New Roman"/>
          <w:color w:val="BECDE3"/>
          <w:sz w:val="21"/>
          <w:szCs w:val="21"/>
          <w:lang w:eastAsia="es-MX"/>
        </w:rPr>
      </w:pPr>
    </w:p>
    <w:p w14:paraId="03FD1C8F" w14:textId="77777777" w:rsidR="00C4607C" w:rsidRDefault="00C4607C" w:rsidP="00C4607C">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Tamaño máximo recomendado para una imágen:</w:t>
      </w:r>
    </w:p>
    <w:p w14:paraId="203D590B" w14:textId="77777777" w:rsidR="00C4607C" w:rsidRDefault="00C4607C" w:rsidP="00C4607C">
      <w:pPr>
        <w:pStyle w:val="NormalWeb"/>
        <w:numPr>
          <w:ilvl w:val="0"/>
          <w:numId w:val="4"/>
        </w:numPr>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70kb</w:t>
      </w:r>
      <w:r>
        <w:rPr>
          <w:rFonts w:ascii="Roboto" w:hAnsi="Roboto"/>
          <w:color w:val="EFF3F8"/>
          <w:sz w:val="21"/>
          <w:szCs w:val="21"/>
        </w:rPr>
        <w:br/>
        <w:t>.</w:t>
      </w:r>
      <w:r>
        <w:rPr>
          <w:rFonts w:ascii="Roboto" w:hAnsi="Roboto"/>
          <w:color w:val="EFF3F8"/>
          <w:sz w:val="21"/>
          <w:szCs w:val="21"/>
        </w:rPr>
        <w:br/>
        <w:t>Herramientas para optimizar imágenes:</w:t>
      </w:r>
    </w:p>
    <w:p w14:paraId="6C8DAC39" w14:textId="77777777" w:rsidR="00C4607C" w:rsidRDefault="00000000" w:rsidP="00C4607C">
      <w:pPr>
        <w:pStyle w:val="NormalWeb"/>
        <w:numPr>
          <w:ilvl w:val="0"/>
          <w:numId w:val="4"/>
        </w:numPr>
        <w:shd w:val="clear" w:color="auto" w:fill="24385B"/>
        <w:spacing w:before="0" w:beforeAutospacing="0" w:after="0" w:afterAutospacing="0"/>
        <w:rPr>
          <w:rFonts w:ascii="Roboto" w:hAnsi="Roboto"/>
          <w:color w:val="EFF3F8"/>
          <w:sz w:val="21"/>
          <w:szCs w:val="21"/>
        </w:rPr>
      </w:pPr>
      <w:hyperlink r:id="rId8" w:tgtFrame="_blank" w:history="1">
        <w:r w:rsidR="00C4607C">
          <w:rPr>
            <w:rStyle w:val="Textoennegrita"/>
            <w:rFonts w:ascii="Roboto" w:hAnsi="Roboto"/>
            <w:color w:val="33B1FF"/>
            <w:sz w:val="21"/>
            <w:szCs w:val="21"/>
          </w:rPr>
          <w:t>Tiny PNG:</w:t>
        </w:r>
      </w:hyperlink>
      <w:r w:rsidR="00C4607C">
        <w:rPr>
          <w:rFonts w:ascii="Roboto" w:hAnsi="Roboto"/>
          <w:color w:val="EFF3F8"/>
          <w:sz w:val="21"/>
          <w:szCs w:val="21"/>
        </w:rPr>
        <w:t> Comprime el tamaño de una imagen, para hacerla más ligera.</w:t>
      </w:r>
    </w:p>
    <w:p w14:paraId="1214ED83" w14:textId="77777777" w:rsidR="00C4607C" w:rsidRDefault="00000000" w:rsidP="00C4607C">
      <w:pPr>
        <w:pStyle w:val="NormalWeb"/>
        <w:numPr>
          <w:ilvl w:val="0"/>
          <w:numId w:val="4"/>
        </w:numPr>
        <w:shd w:val="clear" w:color="auto" w:fill="24385B"/>
        <w:spacing w:before="0" w:beforeAutospacing="0" w:after="0" w:afterAutospacing="0"/>
        <w:rPr>
          <w:rFonts w:ascii="Roboto" w:hAnsi="Roboto"/>
          <w:color w:val="EFF3F8"/>
          <w:sz w:val="21"/>
          <w:szCs w:val="21"/>
        </w:rPr>
      </w:pPr>
      <w:hyperlink r:id="rId9" w:tgtFrame="_blank" w:history="1">
        <w:r w:rsidR="00C4607C">
          <w:rPr>
            <w:rStyle w:val="Textoennegrita"/>
            <w:rFonts w:ascii="Roboto" w:hAnsi="Roboto"/>
            <w:color w:val="33B1FF"/>
            <w:sz w:val="21"/>
            <w:szCs w:val="21"/>
          </w:rPr>
          <w:t>Verefix:</w:t>
        </w:r>
      </w:hyperlink>
      <w:r w:rsidR="00C4607C">
        <w:rPr>
          <w:rFonts w:ascii="Roboto" w:hAnsi="Roboto"/>
          <w:color w:val="EFF3F8"/>
          <w:sz w:val="21"/>
          <w:szCs w:val="21"/>
        </w:rPr>
        <w:t> Elimina los metadatos de una imagen, para reducir su tamaño.</w:t>
      </w:r>
    </w:p>
    <w:p w14:paraId="06E4D6D0" w14:textId="540C53A5" w:rsidR="00C4607C" w:rsidRPr="009B715A" w:rsidRDefault="00C64225" w:rsidP="00C4607C">
      <w:pPr>
        <w:shd w:val="clear" w:color="auto" w:fill="121F3D"/>
        <w:spacing w:after="0" w:line="240" w:lineRule="auto"/>
        <w:rPr>
          <w:rFonts w:ascii="Roboto" w:eastAsia="Times New Roman" w:hAnsi="Roboto" w:cs="Times New Roman"/>
          <w:color w:val="BECDE3"/>
          <w:sz w:val="21"/>
          <w:szCs w:val="21"/>
          <w:lang w:eastAsia="es-MX"/>
        </w:rPr>
      </w:pPr>
      <w:r>
        <w:rPr>
          <w:rStyle w:val="Textoennegrita"/>
          <w:rFonts w:ascii="Roboto" w:hAnsi="Roboto"/>
          <w:color w:val="EFF3F8"/>
          <w:sz w:val="21"/>
          <w:szCs w:val="21"/>
          <w:shd w:val="clear" w:color="auto" w:fill="24385B"/>
        </w:rPr>
        <w:t>RECOMENDACIÓN PERSONAL</w:t>
      </w:r>
      <w:r>
        <w:rPr>
          <w:rFonts w:ascii="Roboto" w:hAnsi="Roboto"/>
          <w:color w:val="EFF3F8"/>
          <w:sz w:val="21"/>
          <w:szCs w:val="21"/>
        </w:rPr>
        <w:br/>
      </w:r>
      <w:r>
        <w:rPr>
          <w:rFonts w:ascii="Roboto" w:hAnsi="Roboto"/>
          <w:color w:val="EFF3F8"/>
          <w:sz w:val="21"/>
          <w:szCs w:val="21"/>
          <w:shd w:val="clear" w:color="auto" w:fill="24385B"/>
        </w:rPr>
        <w:t xml:space="preserve">Yo he usado estas páginas y no se logra optimizar a esta capacidad promedio de 70kb, pero usando Photoshop cambiando el ancho de la imagen y guardandolo como una imagen para </w:t>
      </w:r>
      <w:r>
        <w:rPr>
          <w:rFonts w:ascii="Roboto" w:hAnsi="Roboto"/>
          <w:color w:val="EFF3F8"/>
          <w:sz w:val="21"/>
          <w:szCs w:val="21"/>
          <w:shd w:val="clear" w:color="auto" w:fill="24385B"/>
        </w:rPr>
        <w:lastRenderedPageBreak/>
        <w:t>web, he podido optimizar de 12MB a 92KB, que en mí opinión ha sido mejor que usar algún sitio en internet.</w:t>
      </w:r>
    </w:p>
    <w:p w14:paraId="0006076E" w14:textId="379F78D7" w:rsidR="008B5666" w:rsidRDefault="009B715A" w:rsidP="009B715A">
      <w:r>
        <w:rPr>
          <w:noProof/>
          <w:lang w:val="es-EC" w:eastAsia="es-EC"/>
        </w:rPr>
        <w:drawing>
          <wp:inline distT="0" distB="0" distL="0" distR="0" wp14:anchorId="72A8F9A8" wp14:editId="463AAB1B">
            <wp:extent cx="5612130" cy="431736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4317365"/>
                    </a:xfrm>
                    <a:prstGeom prst="rect">
                      <a:avLst/>
                    </a:prstGeom>
                    <a:noFill/>
                    <a:ln>
                      <a:noFill/>
                    </a:ln>
                  </pic:spPr>
                </pic:pic>
              </a:graphicData>
            </a:graphic>
          </wp:inline>
        </w:drawing>
      </w:r>
    </w:p>
    <w:p w14:paraId="7BEBA778" w14:textId="1A849EDB" w:rsidR="00C64225" w:rsidRDefault="00C64225" w:rsidP="009B715A"/>
    <w:p w14:paraId="530B21D7" w14:textId="77777777" w:rsidR="00C64225" w:rsidRPr="00C64225" w:rsidRDefault="00C64225" w:rsidP="00C64225">
      <w:pPr>
        <w:shd w:val="clear" w:color="auto" w:fill="24385B"/>
        <w:spacing w:after="0" w:line="240" w:lineRule="auto"/>
        <w:rPr>
          <w:rFonts w:ascii="Roboto" w:eastAsia="Times New Roman" w:hAnsi="Roboto" w:cs="Times New Roman"/>
          <w:color w:val="EFF3F8"/>
          <w:sz w:val="21"/>
          <w:szCs w:val="21"/>
          <w:lang w:eastAsia="es-MX"/>
        </w:rPr>
      </w:pPr>
      <w:r w:rsidRPr="00C64225">
        <w:rPr>
          <w:rFonts w:ascii="Roboto" w:eastAsia="Times New Roman" w:hAnsi="Roboto" w:cs="Times New Roman"/>
          <w:color w:val="EFF3F8"/>
          <w:sz w:val="21"/>
          <w:szCs w:val="21"/>
          <w:lang w:eastAsia="es-MX"/>
        </w:rPr>
        <w:t>Optimizar nuestro sitio web con las imagenes o iframes, es colocando en la etiqueta img el atributo loading con el valor lazy.</w:t>
      </w:r>
    </w:p>
    <w:p w14:paraId="6D1E0A26" w14:textId="77777777" w:rsidR="00C64225" w:rsidRPr="00D37871" w:rsidRDefault="00C64225" w:rsidP="00C64225">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val="en-US" w:eastAsia="es-MX"/>
        </w:rPr>
      </w:pPr>
      <w:r w:rsidRPr="00D37871">
        <w:rPr>
          <w:rFonts w:ascii="Courier New" w:eastAsia="Times New Roman" w:hAnsi="Courier New" w:cs="Courier New"/>
          <w:color w:val="FFFFFF"/>
          <w:sz w:val="21"/>
          <w:szCs w:val="21"/>
          <w:shd w:val="clear" w:color="auto" w:fill="0C1633"/>
          <w:lang w:val="en-US" w:eastAsia="es-MX"/>
        </w:rPr>
        <w:t>&lt;</w:t>
      </w:r>
      <w:r w:rsidRPr="00D37871">
        <w:rPr>
          <w:rFonts w:ascii="Courier New" w:eastAsia="Times New Roman" w:hAnsi="Courier New" w:cs="Courier New"/>
          <w:b/>
          <w:bCs/>
          <w:color w:val="F92672"/>
          <w:sz w:val="21"/>
          <w:szCs w:val="21"/>
          <w:shd w:val="clear" w:color="auto" w:fill="0C1633"/>
          <w:lang w:val="en-US" w:eastAsia="es-MX"/>
        </w:rPr>
        <w:t>img</w:t>
      </w:r>
      <w:r w:rsidRPr="00D37871">
        <w:rPr>
          <w:rFonts w:ascii="Courier New" w:eastAsia="Times New Roman" w:hAnsi="Courier New" w:cs="Courier New"/>
          <w:color w:val="FFFFFF"/>
          <w:sz w:val="21"/>
          <w:szCs w:val="21"/>
          <w:shd w:val="clear" w:color="auto" w:fill="0C1633"/>
          <w:lang w:val="en-US" w:eastAsia="es-MX"/>
        </w:rPr>
        <w:t xml:space="preserve"> loading=</w:t>
      </w:r>
      <w:r w:rsidRPr="00D37871">
        <w:rPr>
          <w:rFonts w:ascii="Courier New" w:eastAsia="Times New Roman" w:hAnsi="Courier New" w:cs="Courier New"/>
          <w:color w:val="A6E22E"/>
          <w:sz w:val="21"/>
          <w:szCs w:val="21"/>
          <w:shd w:val="clear" w:color="auto" w:fill="0C1633"/>
          <w:lang w:val="en-US" w:eastAsia="es-MX"/>
        </w:rPr>
        <w:t>"lazy</w:t>
      </w:r>
      <w:proofErr w:type="gramStart"/>
      <w:r w:rsidRPr="00D37871">
        <w:rPr>
          <w:rFonts w:ascii="Courier New" w:eastAsia="Times New Roman" w:hAnsi="Courier New" w:cs="Courier New"/>
          <w:color w:val="A6E22E"/>
          <w:sz w:val="21"/>
          <w:szCs w:val="21"/>
          <w:shd w:val="clear" w:color="auto" w:fill="0C1633"/>
          <w:lang w:val="en-US" w:eastAsia="es-MX"/>
        </w:rPr>
        <w:t>"</w:t>
      </w:r>
      <w:r w:rsidRPr="00D37871">
        <w:rPr>
          <w:rFonts w:ascii="Courier New" w:eastAsia="Times New Roman" w:hAnsi="Courier New" w:cs="Courier New"/>
          <w:color w:val="FFFFFF"/>
          <w:sz w:val="21"/>
          <w:szCs w:val="21"/>
          <w:shd w:val="clear" w:color="auto" w:fill="0C1633"/>
          <w:lang w:val="en-US" w:eastAsia="es-MX"/>
        </w:rPr>
        <w:t xml:space="preserve">  src</w:t>
      </w:r>
      <w:proofErr w:type="gramEnd"/>
      <w:r w:rsidRPr="00D37871">
        <w:rPr>
          <w:rFonts w:ascii="Courier New" w:eastAsia="Times New Roman" w:hAnsi="Courier New" w:cs="Courier New"/>
          <w:color w:val="FFFFFF"/>
          <w:sz w:val="21"/>
          <w:szCs w:val="21"/>
          <w:shd w:val="clear" w:color="auto" w:fill="0C1633"/>
          <w:lang w:val="en-US" w:eastAsia="es-MX"/>
        </w:rPr>
        <w:t>=</w:t>
      </w:r>
      <w:r w:rsidRPr="00D37871">
        <w:rPr>
          <w:rFonts w:ascii="Courier New" w:eastAsia="Times New Roman" w:hAnsi="Courier New" w:cs="Courier New"/>
          <w:color w:val="A6E22E"/>
          <w:sz w:val="21"/>
          <w:szCs w:val="21"/>
          <w:shd w:val="clear" w:color="auto" w:fill="0C1633"/>
          <w:lang w:val="en-US" w:eastAsia="es-MX"/>
        </w:rPr>
        <w:t>"manzana.png"</w:t>
      </w:r>
      <w:r w:rsidRPr="00D37871">
        <w:rPr>
          <w:rFonts w:ascii="Courier New" w:eastAsia="Times New Roman" w:hAnsi="Courier New" w:cs="Courier New"/>
          <w:color w:val="FFFFFF"/>
          <w:sz w:val="21"/>
          <w:szCs w:val="21"/>
          <w:shd w:val="clear" w:color="auto" w:fill="0C1633"/>
          <w:lang w:val="en-US" w:eastAsia="es-MX"/>
        </w:rPr>
        <w:t xml:space="preserve"> alt=</w:t>
      </w:r>
      <w:r w:rsidRPr="00D37871">
        <w:rPr>
          <w:rFonts w:ascii="Courier New" w:eastAsia="Times New Roman" w:hAnsi="Courier New" w:cs="Courier New"/>
          <w:color w:val="A6E22E"/>
          <w:sz w:val="21"/>
          <w:szCs w:val="21"/>
          <w:shd w:val="clear" w:color="auto" w:fill="0C1633"/>
          <w:lang w:val="en-US" w:eastAsia="es-MX"/>
        </w:rPr>
        <w:t>"People"</w:t>
      </w:r>
      <w:r w:rsidRPr="00D37871">
        <w:rPr>
          <w:rFonts w:ascii="Courier New" w:eastAsia="Times New Roman" w:hAnsi="Courier New" w:cs="Courier New"/>
          <w:color w:val="FFFFFF"/>
          <w:sz w:val="21"/>
          <w:szCs w:val="21"/>
          <w:shd w:val="clear" w:color="auto" w:fill="0C1633"/>
          <w:lang w:val="en-US" w:eastAsia="es-MX"/>
        </w:rPr>
        <w:t>&gt;</w:t>
      </w:r>
    </w:p>
    <w:p w14:paraId="6CCEFF90" w14:textId="3B1E7CA2" w:rsidR="00C64225" w:rsidRPr="00D37871" w:rsidRDefault="00C64225" w:rsidP="009B715A">
      <w:pPr>
        <w:rPr>
          <w:lang w:val="en-US"/>
        </w:rPr>
      </w:pPr>
    </w:p>
    <w:p w14:paraId="1BA01C49" w14:textId="126E211C" w:rsidR="008E5832" w:rsidRDefault="00772239" w:rsidP="009B715A">
      <w:r>
        <w:t>Clase 13</w:t>
      </w:r>
    </w:p>
    <w:p w14:paraId="4592A96E" w14:textId="77777777" w:rsidR="00772239" w:rsidRPr="00772239" w:rsidRDefault="00772239" w:rsidP="00772239">
      <w:pPr>
        <w:shd w:val="clear" w:color="auto" w:fill="24385B"/>
        <w:spacing w:after="0" w:line="240" w:lineRule="auto"/>
        <w:rPr>
          <w:rFonts w:ascii="Roboto" w:eastAsia="Times New Roman" w:hAnsi="Roboto" w:cs="Times New Roman"/>
          <w:color w:val="EFF3F8"/>
          <w:sz w:val="21"/>
          <w:szCs w:val="21"/>
          <w:lang w:eastAsia="es-MX"/>
        </w:rPr>
      </w:pPr>
      <w:r w:rsidRPr="00772239">
        <w:rPr>
          <w:rFonts w:ascii="Roboto" w:eastAsia="Times New Roman" w:hAnsi="Roboto" w:cs="Times New Roman"/>
          <w:color w:val="EFF3F8"/>
          <w:sz w:val="21"/>
          <w:szCs w:val="21"/>
          <w:lang w:eastAsia="es-MX"/>
        </w:rPr>
        <w:t>Una forma de optimizar nuestro sitio web con las imagenes o iframes, es colocando en la etiqueta img el atributo loading con el valor lazy.</w:t>
      </w:r>
    </w:p>
    <w:p w14:paraId="267AB34F" w14:textId="77777777" w:rsidR="00772239" w:rsidRPr="00D37871" w:rsidRDefault="00772239" w:rsidP="00772239">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D37871">
        <w:rPr>
          <w:rFonts w:ascii="Courier New" w:eastAsia="Times New Roman" w:hAnsi="Courier New" w:cs="Courier New"/>
          <w:color w:val="FFFFFF"/>
          <w:sz w:val="21"/>
          <w:szCs w:val="21"/>
          <w:shd w:val="clear" w:color="auto" w:fill="0C1633"/>
          <w:lang w:val="en-US" w:eastAsia="es-MX"/>
        </w:rPr>
        <w:t>&lt;</w:t>
      </w:r>
      <w:r w:rsidRPr="00D37871">
        <w:rPr>
          <w:rFonts w:ascii="Courier New" w:eastAsia="Times New Roman" w:hAnsi="Courier New" w:cs="Courier New"/>
          <w:b/>
          <w:bCs/>
          <w:color w:val="F92672"/>
          <w:sz w:val="21"/>
          <w:szCs w:val="21"/>
          <w:shd w:val="clear" w:color="auto" w:fill="0C1633"/>
          <w:lang w:val="en-US" w:eastAsia="es-MX"/>
        </w:rPr>
        <w:t>img</w:t>
      </w:r>
      <w:r w:rsidRPr="00D37871">
        <w:rPr>
          <w:rFonts w:ascii="Courier New" w:eastAsia="Times New Roman" w:hAnsi="Courier New" w:cs="Courier New"/>
          <w:color w:val="FFFFFF"/>
          <w:sz w:val="21"/>
          <w:szCs w:val="21"/>
          <w:shd w:val="clear" w:color="auto" w:fill="0C1633"/>
          <w:lang w:val="en-US" w:eastAsia="es-MX"/>
        </w:rPr>
        <w:t xml:space="preserve"> loading=</w:t>
      </w:r>
      <w:r w:rsidRPr="00D37871">
        <w:rPr>
          <w:rFonts w:ascii="Courier New" w:eastAsia="Times New Roman" w:hAnsi="Courier New" w:cs="Courier New"/>
          <w:color w:val="A6E22E"/>
          <w:sz w:val="21"/>
          <w:szCs w:val="21"/>
          <w:shd w:val="clear" w:color="auto" w:fill="0C1633"/>
          <w:lang w:val="en-US" w:eastAsia="es-MX"/>
        </w:rPr>
        <w:t>"lazy</w:t>
      </w:r>
      <w:proofErr w:type="gramStart"/>
      <w:r w:rsidRPr="00D37871">
        <w:rPr>
          <w:rFonts w:ascii="Courier New" w:eastAsia="Times New Roman" w:hAnsi="Courier New" w:cs="Courier New"/>
          <w:color w:val="A6E22E"/>
          <w:sz w:val="21"/>
          <w:szCs w:val="21"/>
          <w:shd w:val="clear" w:color="auto" w:fill="0C1633"/>
          <w:lang w:val="en-US" w:eastAsia="es-MX"/>
        </w:rPr>
        <w:t>"</w:t>
      </w:r>
      <w:r w:rsidRPr="00D37871">
        <w:rPr>
          <w:rFonts w:ascii="Courier New" w:eastAsia="Times New Roman" w:hAnsi="Courier New" w:cs="Courier New"/>
          <w:color w:val="FFFFFF"/>
          <w:sz w:val="21"/>
          <w:szCs w:val="21"/>
          <w:shd w:val="clear" w:color="auto" w:fill="0C1633"/>
          <w:lang w:val="en-US" w:eastAsia="es-MX"/>
        </w:rPr>
        <w:t xml:space="preserve">  src</w:t>
      </w:r>
      <w:proofErr w:type="gramEnd"/>
      <w:r w:rsidRPr="00D37871">
        <w:rPr>
          <w:rFonts w:ascii="Courier New" w:eastAsia="Times New Roman" w:hAnsi="Courier New" w:cs="Courier New"/>
          <w:color w:val="FFFFFF"/>
          <w:sz w:val="21"/>
          <w:szCs w:val="21"/>
          <w:shd w:val="clear" w:color="auto" w:fill="0C1633"/>
          <w:lang w:val="en-US" w:eastAsia="es-MX"/>
        </w:rPr>
        <w:t>=</w:t>
      </w:r>
      <w:r w:rsidRPr="00D37871">
        <w:rPr>
          <w:rFonts w:ascii="Courier New" w:eastAsia="Times New Roman" w:hAnsi="Courier New" w:cs="Courier New"/>
          <w:color w:val="A6E22E"/>
          <w:sz w:val="21"/>
          <w:szCs w:val="21"/>
          <w:shd w:val="clear" w:color="auto" w:fill="0C1633"/>
          <w:lang w:val="en-US" w:eastAsia="es-MX"/>
        </w:rPr>
        <w:t>"manzana.png"</w:t>
      </w:r>
      <w:r w:rsidRPr="00D37871">
        <w:rPr>
          <w:rFonts w:ascii="Courier New" w:eastAsia="Times New Roman" w:hAnsi="Courier New" w:cs="Courier New"/>
          <w:color w:val="FFFFFF"/>
          <w:sz w:val="21"/>
          <w:szCs w:val="21"/>
          <w:shd w:val="clear" w:color="auto" w:fill="0C1633"/>
          <w:lang w:val="en-US" w:eastAsia="es-MX"/>
        </w:rPr>
        <w:t xml:space="preserve"> alt=</w:t>
      </w:r>
      <w:r w:rsidRPr="00D37871">
        <w:rPr>
          <w:rFonts w:ascii="Courier New" w:eastAsia="Times New Roman" w:hAnsi="Courier New" w:cs="Courier New"/>
          <w:color w:val="A6E22E"/>
          <w:sz w:val="21"/>
          <w:szCs w:val="21"/>
          <w:shd w:val="clear" w:color="auto" w:fill="0C1633"/>
          <w:lang w:val="en-US" w:eastAsia="es-MX"/>
        </w:rPr>
        <w:t>"People"</w:t>
      </w:r>
      <w:r w:rsidRPr="00D37871">
        <w:rPr>
          <w:rFonts w:ascii="Courier New" w:eastAsia="Times New Roman" w:hAnsi="Courier New" w:cs="Courier New"/>
          <w:color w:val="FFFFFF"/>
          <w:sz w:val="21"/>
          <w:szCs w:val="21"/>
          <w:shd w:val="clear" w:color="auto" w:fill="0C1633"/>
          <w:lang w:val="en-US" w:eastAsia="es-MX"/>
        </w:rPr>
        <w:t>&gt;</w:t>
      </w:r>
    </w:p>
    <w:p w14:paraId="4C3DA914" w14:textId="77777777" w:rsidR="00772239" w:rsidRPr="00772239" w:rsidRDefault="00772239" w:rsidP="00772239">
      <w:pPr>
        <w:shd w:val="clear" w:color="auto" w:fill="24385B"/>
        <w:spacing w:after="0" w:line="240" w:lineRule="auto"/>
        <w:rPr>
          <w:rFonts w:ascii="Roboto" w:eastAsia="Times New Roman" w:hAnsi="Roboto" w:cs="Times New Roman"/>
          <w:color w:val="EFF3F8"/>
          <w:sz w:val="21"/>
          <w:szCs w:val="21"/>
          <w:lang w:eastAsia="es-MX"/>
        </w:rPr>
      </w:pPr>
      <w:r w:rsidRPr="00772239">
        <w:rPr>
          <w:rFonts w:ascii="Roboto" w:eastAsia="Times New Roman" w:hAnsi="Roboto" w:cs="Times New Roman"/>
          <w:color w:val="EFF3F8"/>
          <w:sz w:val="21"/>
          <w:szCs w:val="21"/>
          <w:lang w:eastAsia="es-MX"/>
        </w:rPr>
        <w:t>Atributo loading</w:t>
      </w:r>
      <w:r w:rsidRPr="00772239">
        <w:rPr>
          <w:rFonts w:ascii="Roboto" w:eastAsia="Times New Roman" w:hAnsi="Roboto" w:cs="Times New Roman"/>
          <w:color w:val="EFF3F8"/>
          <w:sz w:val="21"/>
          <w:szCs w:val="21"/>
          <w:lang w:eastAsia="es-MX"/>
        </w:rPr>
        <w:br/>
        <w:t xml:space="preserve">El atributo loading permite al navegador retrasar la carga de imáges y de iframes que están fuera de pantalla, hasta que el usuario haga scroll cerca de ellas. </w:t>
      </w:r>
      <w:proofErr w:type="gramStart"/>
      <w:r w:rsidRPr="00772239">
        <w:rPr>
          <w:rFonts w:ascii="Roboto" w:eastAsia="Times New Roman" w:hAnsi="Roboto" w:cs="Times New Roman"/>
          <w:color w:val="EFF3F8"/>
          <w:sz w:val="21"/>
          <w:szCs w:val="21"/>
          <w:lang w:eastAsia="es-MX"/>
        </w:rPr>
        <w:t>Éste</w:t>
      </w:r>
      <w:proofErr w:type="gramEnd"/>
      <w:r w:rsidRPr="00772239">
        <w:rPr>
          <w:rFonts w:ascii="Roboto" w:eastAsia="Times New Roman" w:hAnsi="Roboto" w:cs="Times New Roman"/>
          <w:color w:val="EFF3F8"/>
          <w:sz w:val="21"/>
          <w:szCs w:val="21"/>
          <w:lang w:eastAsia="es-MX"/>
        </w:rPr>
        <w:t xml:space="preserve"> atributo soporta 3 valores:</w:t>
      </w:r>
    </w:p>
    <w:p w14:paraId="748C33C3" w14:textId="77777777" w:rsidR="00772239" w:rsidRPr="00772239" w:rsidRDefault="00772239" w:rsidP="00772239">
      <w:pPr>
        <w:numPr>
          <w:ilvl w:val="0"/>
          <w:numId w:val="5"/>
        </w:numPr>
        <w:shd w:val="clear" w:color="auto" w:fill="24385B"/>
        <w:spacing w:after="0" w:line="240" w:lineRule="auto"/>
        <w:rPr>
          <w:rFonts w:ascii="Roboto" w:eastAsia="Times New Roman" w:hAnsi="Roboto" w:cs="Times New Roman"/>
          <w:color w:val="EFF3F8"/>
          <w:sz w:val="21"/>
          <w:szCs w:val="21"/>
          <w:lang w:eastAsia="es-MX"/>
        </w:rPr>
      </w:pPr>
      <w:r w:rsidRPr="00772239">
        <w:rPr>
          <w:rFonts w:ascii="Roboto" w:eastAsia="Times New Roman" w:hAnsi="Roboto" w:cs="Times New Roman"/>
          <w:color w:val="EFF3F8"/>
          <w:sz w:val="21"/>
          <w:szCs w:val="21"/>
          <w:lang w:eastAsia="es-MX"/>
        </w:rPr>
        <w:t>lazy: Retrasa la carga de la imagen hasta que el usuario alcanza con el scroll una distancia calculada desde el viewport.</w:t>
      </w:r>
    </w:p>
    <w:p w14:paraId="41AAB554" w14:textId="77777777" w:rsidR="00772239" w:rsidRPr="00772239" w:rsidRDefault="00772239" w:rsidP="00772239">
      <w:pPr>
        <w:numPr>
          <w:ilvl w:val="0"/>
          <w:numId w:val="5"/>
        </w:numPr>
        <w:shd w:val="clear" w:color="auto" w:fill="24385B"/>
        <w:spacing w:after="0" w:line="240" w:lineRule="auto"/>
        <w:rPr>
          <w:rFonts w:ascii="Roboto" w:eastAsia="Times New Roman" w:hAnsi="Roboto" w:cs="Times New Roman"/>
          <w:color w:val="EFF3F8"/>
          <w:sz w:val="21"/>
          <w:szCs w:val="21"/>
          <w:lang w:eastAsia="es-MX"/>
        </w:rPr>
      </w:pPr>
      <w:r w:rsidRPr="00772239">
        <w:rPr>
          <w:rFonts w:ascii="Roboto" w:eastAsia="Times New Roman" w:hAnsi="Roboto" w:cs="Times New Roman"/>
          <w:color w:val="EFF3F8"/>
          <w:sz w:val="21"/>
          <w:szCs w:val="21"/>
          <w:lang w:eastAsia="es-MX"/>
        </w:rPr>
        <w:t>eager: Carga la imagen inmediatamente, sin importar donde está situada o colocada en la pantalla. En resumen, no hace lazy-loading.</w:t>
      </w:r>
    </w:p>
    <w:p w14:paraId="4CFB2A29" w14:textId="77777777" w:rsidR="00772239" w:rsidRPr="00772239" w:rsidRDefault="00772239" w:rsidP="00772239">
      <w:pPr>
        <w:numPr>
          <w:ilvl w:val="0"/>
          <w:numId w:val="5"/>
        </w:numPr>
        <w:shd w:val="clear" w:color="auto" w:fill="24385B"/>
        <w:spacing w:after="0" w:line="240" w:lineRule="auto"/>
        <w:rPr>
          <w:rFonts w:ascii="Roboto" w:eastAsia="Times New Roman" w:hAnsi="Roboto" w:cs="Times New Roman"/>
          <w:color w:val="EFF3F8"/>
          <w:sz w:val="21"/>
          <w:szCs w:val="21"/>
          <w:lang w:eastAsia="es-MX"/>
        </w:rPr>
      </w:pPr>
      <w:r w:rsidRPr="00772239">
        <w:rPr>
          <w:rFonts w:ascii="Roboto" w:eastAsia="Times New Roman" w:hAnsi="Roboto" w:cs="Times New Roman"/>
          <w:color w:val="EFF3F8"/>
          <w:sz w:val="21"/>
          <w:szCs w:val="21"/>
          <w:lang w:eastAsia="es-MX"/>
        </w:rPr>
        <w:t>auto: Implementa el comportamiento por defecto del navegador para la carga de las imágenes. En resumen, poner auto es lo mismo que no poner el atributo loading.</w:t>
      </w:r>
    </w:p>
    <w:p w14:paraId="59917B2A" w14:textId="77777777" w:rsidR="00772239" w:rsidRDefault="00772239" w:rsidP="009B715A"/>
    <w:p w14:paraId="4B4983AE" w14:textId="2A3F7693" w:rsidR="00D37871" w:rsidRDefault="00D37871" w:rsidP="00D546BA">
      <w:pPr>
        <w:pStyle w:val="Ttulo2"/>
      </w:pPr>
      <w:r>
        <w:t>Clase 14</w:t>
      </w:r>
    </w:p>
    <w:p w14:paraId="06005AEB" w14:textId="77777777" w:rsidR="00D37871" w:rsidRDefault="00D37871" w:rsidP="00D37871">
      <w:pPr>
        <w:pStyle w:val="NormalWeb"/>
        <w:shd w:val="clear" w:color="auto" w:fill="0C1633"/>
        <w:spacing w:before="0" w:beforeAutospacing="0" w:after="0" w:afterAutospacing="0"/>
        <w:rPr>
          <w:rFonts w:ascii="Roboto" w:hAnsi="Roboto"/>
          <w:color w:val="BECDE3"/>
        </w:rPr>
      </w:pPr>
      <w:r>
        <w:rPr>
          <w:rStyle w:val="nfasis"/>
          <w:rFonts w:ascii="Roboto" w:hAnsi="Roboto"/>
          <w:b/>
          <w:bCs/>
          <w:color w:val="BECDE3"/>
        </w:rPr>
        <w:t>Figure</w:t>
      </w:r>
      <w:r>
        <w:rPr>
          <w:rFonts w:ascii="Roboto" w:hAnsi="Roboto"/>
          <w:color w:val="BECDE3"/>
        </w:rPr>
        <w:t> </w:t>
      </w:r>
      <w:r>
        <w:rPr>
          <w:rStyle w:val="CdigoHTML"/>
          <w:color w:val="BECDE3"/>
          <w:shd w:val="clear" w:color="auto" w:fill="0C1633"/>
        </w:rPr>
        <w:t>&lt;figure&gt;&lt;img /&gt; &lt;/figure&gt;</w:t>
      </w:r>
      <w:r>
        <w:rPr>
          <w:rFonts w:ascii="Roboto" w:hAnsi="Roboto"/>
          <w:color w:val="BECDE3"/>
        </w:rPr>
        <w:t> es una etiqueta que permite almacenar una imagen en su interior. Es una mejor práctica comparada con usar solamente un contenedor </w:t>
      </w:r>
      <w:r>
        <w:rPr>
          <w:rStyle w:val="nfasis"/>
          <w:rFonts w:ascii="Roboto" w:hAnsi="Roboto"/>
          <w:color w:val="BECDE3"/>
        </w:rPr>
        <w:t>div</w:t>
      </w:r>
      <w:r>
        <w:rPr>
          <w:rFonts w:ascii="Roboto" w:hAnsi="Roboto"/>
          <w:color w:val="BECDE3"/>
        </w:rPr>
        <w:t>. Como complemento al contenedor </w:t>
      </w:r>
      <w:r>
        <w:rPr>
          <w:rStyle w:val="nfasis"/>
          <w:rFonts w:ascii="Roboto" w:hAnsi="Roboto"/>
          <w:color w:val="BECDE3"/>
        </w:rPr>
        <w:t>figure</w:t>
      </w:r>
      <w:r>
        <w:rPr>
          <w:rFonts w:ascii="Roboto" w:hAnsi="Roboto"/>
          <w:color w:val="BECDE3"/>
        </w:rPr>
        <w:t>, se utiliza la etiqueta </w:t>
      </w:r>
      <w:r>
        <w:rPr>
          <w:rStyle w:val="nfasis"/>
          <w:rFonts w:ascii="Roboto" w:hAnsi="Roboto"/>
          <w:color w:val="BECDE3"/>
        </w:rPr>
        <w:t>figcaption</w:t>
      </w:r>
      <w:r>
        <w:rPr>
          <w:rFonts w:ascii="Roboto" w:hAnsi="Roboto"/>
          <w:color w:val="BECDE3"/>
        </w:rPr>
        <w:t> </w:t>
      </w:r>
      <w:r>
        <w:rPr>
          <w:rStyle w:val="CdigoHTML"/>
          <w:color w:val="BECDE3"/>
          <w:shd w:val="clear" w:color="auto" w:fill="0C1633"/>
        </w:rPr>
        <w:t>&lt;figcaption&gt;&lt;/figcaption&gt;</w:t>
      </w:r>
      <w:r>
        <w:rPr>
          <w:rFonts w:ascii="Roboto" w:hAnsi="Roboto"/>
          <w:color w:val="BECDE3"/>
        </w:rPr>
        <w:t>, que permite darle una pequeña descripción a la imagen, como el autor, fuente o algo por el estilo, que se mostrará usualmente abajo de la imagen.</w:t>
      </w:r>
    </w:p>
    <w:p w14:paraId="56ACA982" w14:textId="77777777" w:rsidR="00D37871" w:rsidRDefault="00D37871" w:rsidP="00D37871">
      <w:pPr>
        <w:pStyle w:val="NormalWeb"/>
        <w:shd w:val="clear" w:color="auto" w:fill="0C1633"/>
        <w:spacing w:before="0" w:beforeAutospacing="0" w:after="0" w:afterAutospacing="0"/>
        <w:rPr>
          <w:rFonts w:ascii="Roboto" w:hAnsi="Roboto"/>
          <w:color w:val="BECDE3"/>
        </w:rPr>
      </w:pPr>
      <w:r>
        <w:rPr>
          <w:rFonts w:ascii="Roboto" w:hAnsi="Roboto"/>
          <w:color w:val="BECDE3"/>
        </w:rPr>
        <w:t>Figcaption se diferencia del atributo </w:t>
      </w:r>
      <w:r>
        <w:rPr>
          <w:rStyle w:val="nfasis"/>
          <w:rFonts w:ascii="Roboto" w:hAnsi="Roboto"/>
          <w:color w:val="BECDE3"/>
        </w:rPr>
        <w:t>Alt</w:t>
      </w:r>
      <w:r>
        <w:rPr>
          <w:rFonts w:ascii="Roboto" w:hAnsi="Roboto"/>
          <w:color w:val="BECDE3"/>
        </w:rPr>
        <w:t xml:space="preserve"> porque esta última muestra su descripción en texto en el navegador solamente al pasar el </w:t>
      </w:r>
      <w:proofErr w:type="gramStart"/>
      <w:r>
        <w:rPr>
          <w:rFonts w:ascii="Roboto" w:hAnsi="Roboto"/>
          <w:color w:val="BECDE3"/>
        </w:rPr>
        <w:t>mouse</w:t>
      </w:r>
      <w:proofErr w:type="gramEnd"/>
      <w:r>
        <w:rPr>
          <w:rFonts w:ascii="Roboto" w:hAnsi="Roboto"/>
          <w:color w:val="BECDE3"/>
        </w:rPr>
        <w:t xml:space="preserve"> por encima de la imagen (de ahí su utilidad para personas con discapacidad visual).</w:t>
      </w:r>
    </w:p>
    <w:p w14:paraId="38EFCCA6" w14:textId="77777777" w:rsidR="00D37871" w:rsidRDefault="00D37871" w:rsidP="00D37871">
      <w:pPr>
        <w:pStyle w:val="NormalWeb"/>
        <w:shd w:val="clear" w:color="auto" w:fill="0C1633"/>
        <w:spacing w:before="0" w:beforeAutospacing="0" w:after="0" w:afterAutospacing="0"/>
        <w:rPr>
          <w:rFonts w:ascii="Roboto" w:hAnsi="Roboto"/>
          <w:color w:val="BECDE3"/>
        </w:rPr>
      </w:pPr>
      <w:r>
        <w:rPr>
          <w:rFonts w:ascii="Roboto" w:hAnsi="Roboto"/>
          <w:color w:val="BECDE3"/>
        </w:rPr>
        <w:t>Es importante considerar que la etiqueta </w:t>
      </w:r>
      <w:r>
        <w:rPr>
          <w:rStyle w:val="nfasis"/>
          <w:rFonts w:ascii="Roboto" w:hAnsi="Roboto"/>
          <w:color w:val="BECDE3"/>
        </w:rPr>
        <w:t>figure</w:t>
      </w:r>
      <w:r>
        <w:rPr>
          <w:rFonts w:ascii="Roboto" w:hAnsi="Roboto"/>
          <w:color w:val="BECDE3"/>
        </w:rPr>
        <w:t> no es únicamente para imágenes:</w:t>
      </w:r>
      <w:r>
        <w:rPr>
          <w:rFonts w:ascii="Roboto" w:hAnsi="Roboto"/>
          <w:color w:val="BECDE3"/>
        </w:rPr>
        <w:br/>
      </w:r>
      <w:hyperlink r:id="rId11" w:tgtFrame="_blank" w:history="1">
        <w:r>
          <w:rPr>
            <w:rStyle w:val="Hipervnculo"/>
            <w:rFonts w:ascii="Roboto" w:hAnsi="Roboto"/>
            <w:color w:val="33B1FF"/>
          </w:rPr>
          <w:t>El elemento HTML &lt;figure&gt;</w:t>
        </w:r>
      </w:hyperlink>
      <w:r>
        <w:rPr>
          <w:rFonts w:ascii="Roboto" w:hAnsi="Roboto"/>
          <w:color w:val="BECDE3"/>
        </w:rPr>
        <w:t> representa contenido independiente, a menudo con un título. Por lo general, se trata de una imagen, una ilustración, un diagrama, un fragmento de código, o un esquema al que se hace referencia en el texto principal, pero que se puede mover a otra página o a un apéndice sin que afecte al flujo principal.</w:t>
      </w:r>
    </w:p>
    <w:p w14:paraId="628ACFC6" w14:textId="77777777" w:rsidR="00D37871" w:rsidRDefault="00D37871" w:rsidP="00D37871">
      <w:pPr>
        <w:pStyle w:val="Ttulo2"/>
        <w:shd w:val="clear" w:color="auto" w:fill="0C1633"/>
        <w:spacing w:before="0" w:beforeAutospacing="0" w:after="0" w:afterAutospacing="0"/>
        <w:rPr>
          <w:rFonts w:ascii="Roboto" w:hAnsi="Roboto"/>
          <w:color w:val="BECDE3"/>
        </w:rPr>
      </w:pPr>
      <w:r>
        <w:rPr>
          <w:rFonts w:ascii="Roboto" w:hAnsi="Roboto"/>
          <w:color w:val="BECDE3"/>
        </w:rPr>
        <w:t>Ejemplo</w:t>
      </w:r>
    </w:p>
    <w:p w14:paraId="334D6861" w14:textId="075F27A2" w:rsidR="00D37871" w:rsidRDefault="005E4B44" w:rsidP="009B715A">
      <w:pPr>
        <w:rPr>
          <w:u w:val="single"/>
        </w:rPr>
      </w:pPr>
      <w:r>
        <w:rPr>
          <w:noProof/>
          <w:lang w:val="es-EC" w:eastAsia="es-EC"/>
        </w:rPr>
        <w:drawing>
          <wp:inline distT="0" distB="0" distL="0" distR="0" wp14:anchorId="6338729F" wp14:editId="451ACFDF">
            <wp:extent cx="5612130" cy="3507740"/>
            <wp:effectExtent l="0" t="0" r="7620" b="0"/>
            <wp:docPr id="474126060"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r w:rsidRPr="00D546BA">
        <w:rPr>
          <w:rStyle w:val="Ttulo2Car"/>
          <w:rFonts w:eastAsiaTheme="minorHAnsi"/>
        </w:rPr>
        <w:t>clase 15 -etiqueta video</w:t>
      </w:r>
    </w:p>
    <w:p w14:paraId="4C8C3D3A" w14:textId="77777777" w:rsidR="005A0951" w:rsidRDefault="005A0951" w:rsidP="005A0951">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etiqueta </w:t>
      </w:r>
      <w:r>
        <w:rPr>
          <w:rStyle w:val="Textoennegrita"/>
          <w:rFonts w:ascii="Roboto" w:hAnsi="Roboto"/>
          <w:color w:val="EFF3F8"/>
          <w:sz w:val="21"/>
          <w:szCs w:val="21"/>
        </w:rPr>
        <w:t>&lt;video&gt;</w:t>
      </w:r>
      <w:r>
        <w:rPr>
          <w:rFonts w:ascii="Roboto" w:hAnsi="Roboto"/>
          <w:color w:val="EFF3F8"/>
          <w:sz w:val="21"/>
          <w:szCs w:val="21"/>
        </w:rPr>
        <w:t>, tiene algunos atributos como:</w:t>
      </w:r>
      <w:r>
        <w:rPr>
          <w:rFonts w:ascii="Roboto" w:hAnsi="Roboto"/>
          <w:color w:val="EFF3F8"/>
          <w:sz w:val="21"/>
          <w:szCs w:val="21"/>
        </w:rPr>
        <w:br/>
        <w:t>.</w:t>
      </w:r>
    </w:p>
    <w:p w14:paraId="3B15B004" w14:textId="77777777" w:rsidR="005A0951" w:rsidRDefault="005A0951" w:rsidP="005A0951">
      <w:pPr>
        <w:pStyle w:val="NormalWeb"/>
        <w:numPr>
          <w:ilvl w:val="0"/>
          <w:numId w:val="6"/>
        </w:numPr>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controls:</w:t>
      </w:r>
      <w:r>
        <w:rPr>
          <w:rFonts w:ascii="Roboto" w:hAnsi="Roboto"/>
          <w:color w:val="EFF3F8"/>
          <w:sz w:val="21"/>
          <w:szCs w:val="21"/>
        </w:rPr>
        <w:t> agrega al video los controles necesarios para reproducir, pausar y adelantar.</w:t>
      </w:r>
    </w:p>
    <w:p w14:paraId="4A0E4A0B" w14:textId="77777777" w:rsidR="005A0951" w:rsidRDefault="005A0951" w:rsidP="005A0951">
      <w:pPr>
        <w:pStyle w:val="NormalWeb"/>
        <w:numPr>
          <w:ilvl w:val="0"/>
          <w:numId w:val="6"/>
        </w:numPr>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lastRenderedPageBreak/>
        <w:t>preload = auto:</w:t>
      </w:r>
      <w:r>
        <w:rPr>
          <w:rFonts w:ascii="Roboto" w:hAnsi="Roboto"/>
          <w:color w:val="EFF3F8"/>
          <w:sz w:val="21"/>
          <w:szCs w:val="21"/>
        </w:rPr>
        <w:t> hace que el navegador descargue el video, en el momento en el que se acceda a la página.</w:t>
      </w:r>
    </w:p>
    <w:p w14:paraId="213B5181" w14:textId="77777777" w:rsidR="005A0951" w:rsidRDefault="005A0951" w:rsidP="005A0951">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w:t>
      </w:r>
      <w:r>
        <w:rPr>
          <w:rFonts w:ascii="Roboto" w:hAnsi="Roboto"/>
          <w:color w:val="EFF3F8"/>
          <w:sz w:val="21"/>
          <w:szCs w:val="21"/>
        </w:rPr>
        <w:br/>
        <w:t>La etiqueta </w:t>
      </w:r>
      <w:r>
        <w:rPr>
          <w:rStyle w:val="Textoennegrita"/>
          <w:rFonts w:ascii="Roboto" w:hAnsi="Roboto"/>
          <w:color w:val="EFF3F8"/>
          <w:sz w:val="21"/>
          <w:szCs w:val="21"/>
        </w:rPr>
        <w:t>&lt;source&gt;,</w:t>
      </w:r>
      <w:r>
        <w:rPr>
          <w:rFonts w:ascii="Roboto" w:hAnsi="Roboto"/>
          <w:color w:val="EFF3F8"/>
          <w:sz w:val="21"/>
          <w:szCs w:val="21"/>
        </w:rPr>
        <w:t> se puede colocar dentro de una etiqueta </w:t>
      </w:r>
      <w:r>
        <w:rPr>
          <w:rStyle w:val="Textoennegrita"/>
          <w:rFonts w:ascii="Roboto" w:hAnsi="Roboto"/>
          <w:color w:val="EFF3F8"/>
          <w:sz w:val="21"/>
          <w:szCs w:val="21"/>
        </w:rPr>
        <w:t>&lt;video&gt;</w:t>
      </w:r>
      <w:r>
        <w:rPr>
          <w:rFonts w:ascii="Roboto" w:hAnsi="Roboto"/>
          <w:color w:val="EFF3F8"/>
          <w:sz w:val="21"/>
          <w:szCs w:val="21"/>
        </w:rPr>
        <w:t> varias veces, para especificar diferentes rutas. Esto para asegurar que cualquier navegador pueda mostrar el video.</w:t>
      </w:r>
    </w:p>
    <w:p w14:paraId="31FB01FE" w14:textId="77777777" w:rsidR="005A0951" w:rsidRDefault="005A0951" w:rsidP="009B715A">
      <w:pPr>
        <w:rPr>
          <w:u w:val="single"/>
        </w:rPr>
      </w:pPr>
    </w:p>
    <w:p w14:paraId="18192E33" w14:textId="3D9534E1" w:rsidR="005E4B44" w:rsidRDefault="005A0951" w:rsidP="009B715A">
      <w:pPr>
        <w:rPr>
          <w:u w:val="single"/>
        </w:rPr>
      </w:pPr>
      <w:r>
        <w:rPr>
          <w:u w:val="single"/>
        </w:rPr>
        <w:t>Estructura</w:t>
      </w:r>
    </w:p>
    <w:p w14:paraId="0D382B90" w14:textId="77777777" w:rsidR="005A0951" w:rsidRPr="005A0951" w:rsidRDefault="005A0951" w:rsidP="005A0951">
      <w:pPr>
        <w:shd w:val="clear" w:color="auto" w:fill="1E1E1E"/>
        <w:spacing w:after="0" w:line="285" w:lineRule="atLeast"/>
        <w:rPr>
          <w:rFonts w:ascii="Consolas" w:eastAsia="Times New Roman" w:hAnsi="Consolas" w:cs="Times New Roman"/>
          <w:color w:val="D4D4D4"/>
          <w:sz w:val="21"/>
          <w:szCs w:val="21"/>
          <w:lang w:val="es-ES" w:eastAsia="es-ES"/>
        </w:rPr>
      </w:pP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808080"/>
          <w:sz w:val="21"/>
          <w:szCs w:val="21"/>
          <w:lang w:val="es-ES" w:eastAsia="es-ES"/>
        </w:rPr>
        <w:t>&lt;</w:t>
      </w:r>
      <w:r w:rsidRPr="005A0951">
        <w:rPr>
          <w:rFonts w:ascii="Consolas" w:eastAsia="Times New Roman" w:hAnsi="Consolas" w:cs="Times New Roman"/>
          <w:color w:val="569CD6"/>
          <w:sz w:val="21"/>
          <w:szCs w:val="21"/>
          <w:lang w:val="es-ES" w:eastAsia="es-ES"/>
        </w:rPr>
        <w:t>main</w:t>
      </w:r>
      <w:r w:rsidRPr="005A0951">
        <w:rPr>
          <w:rFonts w:ascii="Consolas" w:eastAsia="Times New Roman" w:hAnsi="Consolas" w:cs="Times New Roman"/>
          <w:color w:val="808080"/>
          <w:sz w:val="21"/>
          <w:szCs w:val="21"/>
          <w:lang w:val="es-ES" w:eastAsia="es-ES"/>
        </w:rPr>
        <w:t>&gt;</w:t>
      </w:r>
    </w:p>
    <w:p w14:paraId="3EEBDE79" w14:textId="77777777" w:rsidR="005A0951" w:rsidRPr="005A0951" w:rsidRDefault="005A0951" w:rsidP="005A0951">
      <w:pPr>
        <w:shd w:val="clear" w:color="auto" w:fill="1E1E1E"/>
        <w:spacing w:after="0" w:line="285" w:lineRule="atLeast"/>
        <w:rPr>
          <w:rFonts w:ascii="Consolas" w:eastAsia="Times New Roman" w:hAnsi="Consolas" w:cs="Times New Roman"/>
          <w:color w:val="D4D4D4"/>
          <w:sz w:val="21"/>
          <w:szCs w:val="21"/>
          <w:lang w:val="es-ES" w:eastAsia="es-ES"/>
        </w:rPr>
      </w:pP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808080"/>
          <w:sz w:val="21"/>
          <w:szCs w:val="21"/>
          <w:lang w:val="es-ES" w:eastAsia="es-ES"/>
        </w:rPr>
        <w:t>&lt;</w:t>
      </w:r>
      <w:r w:rsidRPr="005A0951">
        <w:rPr>
          <w:rFonts w:ascii="Consolas" w:eastAsia="Times New Roman" w:hAnsi="Consolas" w:cs="Times New Roman"/>
          <w:color w:val="569CD6"/>
          <w:sz w:val="21"/>
          <w:szCs w:val="21"/>
          <w:lang w:val="es-ES" w:eastAsia="es-ES"/>
        </w:rPr>
        <w:t>section</w:t>
      </w:r>
      <w:r w:rsidRPr="005A0951">
        <w:rPr>
          <w:rFonts w:ascii="Consolas" w:eastAsia="Times New Roman" w:hAnsi="Consolas" w:cs="Times New Roman"/>
          <w:color w:val="808080"/>
          <w:sz w:val="21"/>
          <w:szCs w:val="21"/>
          <w:lang w:val="es-ES" w:eastAsia="es-ES"/>
        </w:rPr>
        <w:t>&gt;</w:t>
      </w:r>
    </w:p>
    <w:p w14:paraId="79C29368" w14:textId="77777777" w:rsidR="005A0951" w:rsidRPr="005A0951" w:rsidRDefault="005A0951" w:rsidP="005A0951">
      <w:pPr>
        <w:shd w:val="clear" w:color="auto" w:fill="1E1E1E"/>
        <w:spacing w:after="0" w:line="285" w:lineRule="atLeast"/>
        <w:rPr>
          <w:rFonts w:ascii="Consolas" w:eastAsia="Times New Roman" w:hAnsi="Consolas" w:cs="Times New Roman"/>
          <w:color w:val="D4D4D4"/>
          <w:sz w:val="21"/>
          <w:szCs w:val="21"/>
          <w:lang w:val="es-ES" w:eastAsia="es-ES"/>
        </w:rPr>
      </w:pP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808080"/>
          <w:sz w:val="21"/>
          <w:szCs w:val="21"/>
          <w:lang w:val="es-ES" w:eastAsia="es-ES"/>
        </w:rPr>
        <w:t>&lt;</w:t>
      </w:r>
      <w:r w:rsidRPr="005A0951">
        <w:rPr>
          <w:rFonts w:ascii="Consolas" w:eastAsia="Times New Roman" w:hAnsi="Consolas" w:cs="Times New Roman"/>
          <w:color w:val="569CD6"/>
          <w:sz w:val="21"/>
          <w:szCs w:val="21"/>
          <w:lang w:val="es-ES" w:eastAsia="es-ES"/>
        </w:rPr>
        <w:t>video</w:t>
      </w: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9CDCFE"/>
          <w:sz w:val="21"/>
          <w:szCs w:val="21"/>
          <w:lang w:val="es-ES" w:eastAsia="es-ES"/>
        </w:rPr>
        <w:t>src</w:t>
      </w:r>
      <w:r w:rsidRPr="005A0951">
        <w:rPr>
          <w:rFonts w:ascii="Consolas" w:eastAsia="Times New Roman" w:hAnsi="Consolas" w:cs="Times New Roman"/>
          <w:color w:val="D4D4D4"/>
          <w:sz w:val="21"/>
          <w:szCs w:val="21"/>
          <w:lang w:val="es-ES" w:eastAsia="es-ES"/>
        </w:rPr>
        <w:t>=</w:t>
      </w:r>
      <w:r w:rsidRPr="005A0951">
        <w:rPr>
          <w:rFonts w:ascii="Consolas" w:eastAsia="Times New Roman" w:hAnsi="Consolas" w:cs="Times New Roman"/>
          <w:color w:val="CE9178"/>
          <w:sz w:val="21"/>
          <w:szCs w:val="21"/>
          <w:lang w:val="es-ES" w:eastAsia="es-ES"/>
        </w:rPr>
        <w:t>"./claseVideo/video.mp4#t=200,260"</w:t>
      </w: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9CDCFE"/>
          <w:sz w:val="21"/>
          <w:szCs w:val="21"/>
          <w:lang w:val="es-ES" w:eastAsia="es-ES"/>
        </w:rPr>
        <w:t>controls</w:t>
      </w: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9CDCFE"/>
          <w:sz w:val="21"/>
          <w:szCs w:val="21"/>
          <w:lang w:val="es-ES" w:eastAsia="es-ES"/>
        </w:rPr>
        <w:t>preload</w:t>
      </w:r>
      <w:r w:rsidRPr="005A0951">
        <w:rPr>
          <w:rFonts w:ascii="Consolas" w:eastAsia="Times New Roman" w:hAnsi="Consolas" w:cs="Times New Roman"/>
          <w:color w:val="D4D4D4"/>
          <w:sz w:val="21"/>
          <w:szCs w:val="21"/>
          <w:lang w:val="es-ES" w:eastAsia="es-ES"/>
        </w:rPr>
        <w:t>=</w:t>
      </w:r>
      <w:r w:rsidRPr="005A0951">
        <w:rPr>
          <w:rFonts w:ascii="Consolas" w:eastAsia="Times New Roman" w:hAnsi="Consolas" w:cs="Times New Roman"/>
          <w:color w:val="CE9178"/>
          <w:sz w:val="21"/>
          <w:szCs w:val="21"/>
          <w:lang w:val="es-ES" w:eastAsia="es-ES"/>
        </w:rPr>
        <w:t>"auto"</w:t>
      </w:r>
      <w:r w:rsidRPr="005A0951">
        <w:rPr>
          <w:rFonts w:ascii="Consolas" w:eastAsia="Times New Roman" w:hAnsi="Consolas" w:cs="Times New Roman"/>
          <w:color w:val="808080"/>
          <w:sz w:val="21"/>
          <w:szCs w:val="21"/>
          <w:lang w:val="es-ES" w:eastAsia="es-ES"/>
        </w:rPr>
        <w:t>&gt;&lt;/</w:t>
      </w:r>
      <w:r w:rsidRPr="005A0951">
        <w:rPr>
          <w:rFonts w:ascii="Consolas" w:eastAsia="Times New Roman" w:hAnsi="Consolas" w:cs="Times New Roman"/>
          <w:color w:val="569CD6"/>
          <w:sz w:val="21"/>
          <w:szCs w:val="21"/>
          <w:lang w:val="es-ES" w:eastAsia="es-ES"/>
        </w:rPr>
        <w:t>video</w:t>
      </w:r>
      <w:r w:rsidRPr="005A0951">
        <w:rPr>
          <w:rFonts w:ascii="Consolas" w:eastAsia="Times New Roman" w:hAnsi="Consolas" w:cs="Times New Roman"/>
          <w:color w:val="808080"/>
          <w:sz w:val="21"/>
          <w:szCs w:val="21"/>
          <w:lang w:val="es-ES" w:eastAsia="es-ES"/>
        </w:rPr>
        <w:t>&gt;</w:t>
      </w:r>
    </w:p>
    <w:p w14:paraId="389DF99D" w14:textId="77777777" w:rsidR="005A0951" w:rsidRPr="005A0951" w:rsidRDefault="005A0951" w:rsidP="005A0951">
      <w:pPr>
        <w:shd w:val="clear" w:color="auto" w:fill="1E1E1E"/>
        <w:spacing w:after="0" w:line="285" w:lineRule="atLeast"/>
        <w:rPr>
          <w:rFonts w:ascii="Consolas" w:eastAsia="Times New Roman" w:hAnsi="Consolas" w:cs="Times New Roman"/>
          <w:color w:val="D4D4D4"/>
          <w:sz w:val="21"/>
          <w:szCs w:val="21"/>
          <w:lang w:val="es-ES" w:eastAsia="es-ES"/>
        </w:rPr>
      </w:pP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808080"/>
          <w:sz w:val="21"/>
          <w:szCs w:val="21"/>
          <w:lang w:val="es-ES" w:eastAsia="es-ES"/>
        </w:rPr>
        <w:t>&lt;/</w:t>
      </w:r>
      <w:r w:rsidRPr="005A0951">
        <w:rPr>
          <w:rFonts w:ascii="Consolas" w:eastAsia="Times New Roman" w:hAnsi="Consolas" w:cs="Times New Roman"/>
          <w:color w:val="569CD6"/>
          <w:sz w:val="21"/>
          <w:szCs w:val="21"/>
          <w:lang w:val="es-ES" w:eastAsia="es-ES"/>
        </w:rPr>
        <w:t>section</w:t>
      </w:r>
      <w:r w:rsidRPr="005A0951">
        <w:rPr>
          <w:rFonts w:ascii="Consolas" w:eastAsia="Times New Roman" w:hAnsi="Consolas" w:cs="Times New Roman"/>
          <w:color w:val="808080"/>
          <w:sz w:val="21"/>
          <w:szCs w:val="21"/>
          <w:lang w:val="es-ES" w:eastAsia="es-ES"/>
        </w:rPr>
        <w:t>&gt;</w:t>
      </w:r>
    </w:p>
    <w:p w14:paraId="1F7DC731" w14:textId="77777777" w:rsidR="005A0951" w:rsidRPr="005A0951" w:rsidRDefault="005A0951" w:rsidP="005A0951">
      <w:pPr>
        <w:shd w:val="clear" w:color="auto" w:fill="1E1E1E"/>
        <w:spacing w:after="0" w:line="285" w:lineRule="atLeast"/>
        <w:rPr>
          <w:rFonts w:ascii="Consolas" w:eastAsia="Times New Roman" w:hAnsi="Consolas" w:cs="Times New Roman"/>
          <w:color w:val="D4D4D4"/>
          <w:sz w:val="21"/>
          <w:szCs w:val="21"/>
          <w:lang w:val="es-ES" w:eastAsia="es-ES"/>
        </w:rPr>
      </w:pPr>
      <w:r w:rsidRPr="005A0951">
        <w:rPr>
          <w:rFonts w:ascii="Consolas" w:eastAsia="Times New Roman" w:hAnsi="Consolas" w:cs="Times New Roman"/>
          <w:color w:val="D4D4D4"/>
          <w:sz w:val="21"/>
          <w:szCs w:val="21"/>
          <w:lang w:val="es-ES" w:eastAsia="es-ES"/>
        </w:rPr>
        <w:t xml:space="preserve">    </w:t>
      </w:r>
      <w:r w:rsidRPr="005A0951">
        <w:rPr>
          <w:rFonts w:ascii="Consolas" w:eastAsia="Times New Roman" w:hAnsi="Consolas" w:cs="Times New Roman"/>
          <w:color w:val="808080"/>
          <w:sz w:val="21"/>
          <w:szCs w:val="21"/>
          <w:lang w:val="es-ES" w:eastAsia="es-ES"/>
        </w:rPr>
        <w:t>&lt;/</w:t>
      </w:r>
      <w:r w:rsidRPr="005A0951">
        <w:rPr>
          <w:rFonts w:ascii="Consolas" w:eastAsia="Times New Roman" w:hAnsi="Consolas" w:cs="Times New Roman"/>
          <w:color w:val="569CD6"/>
          <w:sz w:val="21"/>
          <w:szCs w:val="21"/>
          <w:lang w:val="es-ES" w:eastAsia="es-ES"/>
        </w:rPr>
        <w:t>main</w:t>
      </w:r>
      <w:r w:rsidRPr="005A0951">
        <w:rPr>
          <w:rFonts w:ascii="Consolas" w:eastAsia="Times New Roman" w:hAnsi="Consolas" w:cs="Times New Roman"/>
          <w:color w:val="808080"/>
          <w:sz w:val="21"/>
          <w:szCs w:val="21"/>
          <w:lang w:val="es-ES" w:eastAsia="es-ES"/>
        </w:rPr>
        <w:t>&gt;</w:t>
      </w:r>
    </w:p>
    <w:p w14:paraId="1BA65985" w14:textId="77777777" w:rsidR="005A0951" w:rsidRDefault="005A0951" w:rsidP="009B715A">
      <w:pPr>
        <w:rPr>
          <w:u w:val="single"/>
        </w:rPr>
      </w:pPr>
    </w:p>
    <w:p w14:paraId="2157E3DA" w14:textId="2044D051" w:rsidR="005A0951" w:rsidRDefault="005A0951" w:rsidP="009B715A">
      <w:pPr>
        <w:rPr>
          <w:rFonts w:ascii="Consolas" w:eastAsia="Times New Roman" w:hAnsi="Consolas" w:cs="Times New Roman"/>
          <w:color w:val="000000" w:themeColor="text1"/>
          <w:sz w:val="21"/>
          <w:szCs w:val="21"/>
          <w:lang w:val="es-ES" w:eastAsia="es-ES"/>
        </w:rPr>
      </w:pPr>
      <w:r w:rsidRPr="005A0951">
        <w:rPr>
          <w:rFonts w:ascii="Consolas" w:eastAsia="Times New Roman" w:hAnsi="Consolas" w:cs="Times New Roman"/>
          <w:color w:val="9CDCFE"/>
          <w:sz w:val="21"/>
          <w:szCs w:val="21"/>
          <w:highlight w:val="black"/>
          <w:lang w:val="es-ES" w:eastAsia="es-ES"/>
        </w:rPr>
        <w:t>src</w:t>
      </w:r>
      <w:r w:rsidRPr="005A0951">
        <w:rPr>
          <w:rFonts w:ascii="Consolas" w:eastAsia="Times New Roman" w:hAnsi="Consolas" w:cs="Times New Roman"/>
          <w:color w:val="D4D4D4"/>
          <w:sz w:val="21"/>
          <w:szCs w:val="21"/>
          <w:highlight w:val="black"/>
          <w:lang w:val="es-ES" w:eastAsia="es-ES"/>
        </w:rPr>
        <w:t>=</w:t>
      </w:r>
      <w:r w:rsidRPr="005A0951">
        <w:rPr>
          <w:rFonts w:ascii="Consolas" w:eastAsia="Times New Roman" w:hAnsi="Consolas" w:cs="Times New Roman"/>
          <w:color w:val="CE9178"/>
          <w:sz w:val="21"/>
          <w:szCs w:val="21"/>
          <w:highlight w:val="black"/>
          <w:lang w:val="es-ES" w:eastAsia="es-ES"/>
        </w:rPr>
        <w:t>"./claseVideo/video.mp4#t=200,260</w:t>
      </w:r>
      <w:r w:rsidRPr="005A0951">
        <w:rPr>
          <w:rFonts w:ascii="Consolas" w:eastAsia="Times New Roman" w:hAnsi="Consolas" w:cs="Times New Roman"/>
          <w:color w:val="000000" w:themeColor="text1"/>
          <w:sz w:val="21"/>
          <w:szCs w:val="21"/>
          <w:highlight w:val="black"/>
          <w:lang w:val="es-ES" w:eastAsia="es-ES"/>
        </w:rPr>
        <w:t>"</w:t>
      </w:r>
      <w:r w:rsidRPr="005A0951">
        <w:rPr>
          <w:rFonts w:ascii="Consolas" w:eastAsia="Times New Roman" w:hAnsi="Consolas" w:cs="Times New Roman"/>
          <w:color w:val="000000" w:themeColor="text1"/>
          <w:sz w:val="21"/>
          <w:szCs w:val="21"/>
          <w:lang w:val="es-ES" w:eastAsia="es-ES"/>
        </w:rPr>
        <w:t xml:space="preserve"> al finalizar el src del video se agrega “#t=” para indicar q </w:t>
      </w:r>
      <w:proofErr w:type="gramStart"/>
      <w:r w:rsidRPr="005A0951">
        <w:rPr>
          <w:rFonts w:ascii="Consolas" w:eastAsia="Times New Roman" w:hAnsi="Consolas" w:cs="Times New Roman"/>
          <w:color w:val="000000" w:themeColor="text1"/>
          <w:sz w:val="21"/>
          <w:szCs w:val="21"/>
          <w:lang w:val="es-ES" w:eastAsia="es-ES"/>
        </w:rPr>
        <w:t>e</w:t>
      </w:r>
      <w:proofErr w:type="gramEnd"/>
      <w:r w:rsidRPr="005A0951">
        <w:rPr>
          <w:rFonts w:ascii="Consolas" w:eastAsia="Times New Roman" w:hAnsi="Consolas" w:cs="Times New Roman"/>
          <w:color w:val="000000" w:themeColor="text1"/>
          <w:sz w:val="21"/>
          <w:szCs w:val="21"/>
          <w:lang w:val="es-ES" w:eastAsia="es-ES"/>
        </w:rPr>
        <w:t xml:space="preserve"> video se reproduzca desde cierto minuto y también hasta que minuto finalice en este caso inicia en el minuto -200- y finaliza en el minuto-260-</w:t>
      </w:r>
      <w:r w:rsidR="00C76A7F">
        <w:rPr>
          <w:rFonts w:ascii="Consolas" w:eastAsia="Times New Roman" w:hAnsi="Consolas" w:cs="Times New Roman"/>
          <w:color w:val="000000" w:themeColor="text1"/>
          <w:sz w:val="21"/>
          <w:szCs w:val="21"/>
          <w:lang w:val="es-ES" w:eastAsia="es-ES"/>
        </w:rPr>
        <w:t>.</w:t>
      </w:r>
    </w:p>
    <w:p w14:paraId="77A4712C" w14:textId="77777777" w:rsidR="00C76A7F" w:rsidRDefault="00C76A7F" w:rsidP="009B715A">
      <w:pPr>
        <w:rPr>
          <w:rFonts w:ascii="Consolas" w:eastAsia="Times New Roman" w:hAnsi="Consolas" w:cs="Times New Roman"/>
          <w:color w:val="000000" w:themeColor="text1"/>
          <w:sz w:val="21"/>
          <w:szCs w:val="21"/>
          <w:lang w:val="es-ES" w:eastAsia="es-ES"/>
        </w:rPr>
      </w:pPr>
    </w:p>
    <w:p w14:paraId="3EAF3252" w14:textId="77777777" w:rsidR="00AD231A" w:rsidRDefault="00AD231A" w:rsidP="009B715A">
      <w:pPr>
        <w:rPr>
          <w:rFonts w:ascii="Consolas" w:eastAsia="Times New Roman" w:hAnsi="Consolas" w:cs="Times New Roman"/>
          <w:color w:val="000000" w:themeColor="text1"/>
          <w:sz w:val="21"/>
          <w:szCs w:val="21"/>
          <w:lang w:val="es-ES" w:eastAsia="es-ES"/>
        </w:rPr>
      </w:pPr>
      <w:r>
        <w:rPr>
          <w:rFonts w:ascii="Consolas" w:eastAsia="Times New Roman" w:hAnsi="Consolas" w:cs="Times New Roman"/>
          <w:color w:val="000000" w:themeColor="text1"/>
          <w:sz w:val="21"/>
          <w:szCs w:val="21"/>
          <w:lang w:val="es-ES" w:eastAsia="es-ES"/>
        </w:rPr>
        <w:t>Se usa la etiqueta source dentro del tag video, para que se cargue el video con otro formato para que sea compatible con cualquier video.</w:t>
      </w:r>
    </w:p>
    <w:p w14:paraId="100AC676"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n-US" w:eastAsia="es-ES"/>
        </w:rPr>
      </w:pPr>
      <w:r w:rsidRPr="00AD231A">
        <w:rPr>
          <w:rFonts w:ascii="Consolas" w:eastAsia="Times New Roman" w:hAnsi="Consolas" w:cs="Times New Roman"/>
          <w:color w:val="808080"/>
          <w:sz w:val="21"/>
          <w:szCs w:val="21"/>
          <w:lang w:val="en-US" w:eastAsia="es-ES"/>
        </w:rPr>
        <w:t>&lt;</w:t>
      </w:r>
      <w:r w:rsidRPr="00AD231A">
        <w:rPr>
          <w:rFonts w:ascii="Consolas" w:eastAsia="Times New Roman" w:hAnsi="Consolas" w:cs="Times New Roman"/>
          <w:color w:val="569CD6"/>
          <w:sz w:val="21"/>
          <w:szCs w:val="21"/>
          <w:lang w:val="en-US" w:eastAsia="es-ES"/>
        </w:rPr>
        <w:t>main</w:t>
      </w:r>
      <w:r w:rsidRPr="00AD231A">
        <w:rPr>
          <w:rFonts w:ascii="Consolas" w:eastAsia="Times New Roman" w:hAnsi="Consolas" w:cs="Times New Roman"/>
          <w:color w:val="808080"/>
          <w:sz w:val="21"/>
          <w:szCs w:val="21"/>
          <w:lang w:val="en-US" w:eastAsia="es-ES"/>
        </w:rPr>
        <w:t>&gt;</w:t>
      </w:r>
    </w:p>
    <w:p w14:paraId="086C473E"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n-US" w:eastAsia="es-ES"/>
        </w:rPr>
      </w:pP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808080"/>
          <w:sz w:val="21"/>
          <w:szCs w:val="21"/>
          <w:lang w:val="en-US" w:eastAsia="es-ES"/>
        </w:rPr>
        <w:t>&lt;</w:t>
      </w:r>
      <w:r w:rsidRPr="00AD231A">
        <w:rPr>
          <w:rFonts w:ascii="Consolas" w:eastAsia="Times New Roman" w:hAnsi="Consolas" w:cs="Times New Roman"/>
          <w:color w:val="569CD6"/>
          <w:sz w:val="21"/>
          <w:szCs w:val="21"/>
          <w:lang w:val="en-US" w:eastAsia="es-ES"/>
        </w:rPr>
        <w:t>section</w:t>
      </w:r>
      <w:r w:rsidRPr="00AD231A">
        <w:rPr>
          <w:rFonts w:ascii="Consolas" w:eastAsia="Times New Roman" w:hAnsi="Consolas" w:cs="Times New Roman"/>
          <w:color w:val="808080"/>
          <w:sz w:val="21"/>
          <w:szCs w:val="21"/>
          <w:lang w:val="en-US" w:eastAsia="es-ES"/>
        </w:rPr>
        <w:t>&gt;</w:t>
      </w:r>
    </w:p>
    <w:p w14:paraId="3CF5D15B"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n-US" w:eastAsia="es-ES"/>
        </w:rPr>
      </w:pP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808080"/>
          <w:sz w:val="21"/>
          <w:szCs w:val="21"/>
          <w:lang w:val="en-US" w:eastAsia="es-ES"/>
        </w:rPr>
        <w:t>&lt;</w:t>
      </w:r>
      <w:r w:rsidRPr="00AD231A">
        <w:rPr>
          <w:rFonts w:ascii="Consolas" w:eastAsia="Times New Roman" w:hAnsi="Consolas" w:cs="Times New Roman"/>
          <w:color w:val="569CD6"/>
          <w:sz w:val="21"/>
          <w:szCs w:val="21"/>
          <w:lang w:val="en-US" w:eastAsia="es-ES"/>
        </w:rPr>
        <w:t>video</w:t>
      </w: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9CDCFE"/>
          <w:sz w:val="21"/>
          <w:szCs w:val="21"/>
          <w:lang w:val="en-US" w:eastAsia="es-ES"/>
        </w:rPr>
        <w:t>controls</w:t>
      </w: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9CDCFE"/>
          <w:sz w:val="21"/>
          <w:szCs w:val="21"/>
          <w:lang w:val="en-US" w:eastAsia="es-ES"/>
        </w:rPr>
        <w:t>preload</w:t>
      </w:r>
      <w:r w:rsidRPr="00AD231A">
        <w:rPr>
          <w:rFonts w:ascii="Consolas" w:eastAsia="Times New Roman" w:hAnsi="Consolas" w:cs="Times New Roman"/>
          <w:color w:val="D4D4D4"/>
          <w:sz w:val="21"/>
          <w:szCs w:val="21"/>
          <w:lang w:val="en-US" w:eastAsia="es-ES"/>
        </w:rPr>
        <w:t>=</w:t>
      </w:r>
      <w:r w:rsidRPr="00AD231A">
        <w:rPr>
          <w:rFonts w:ascii="Consolas" w:eastAsia="Times New Roman" w:hAnsi="Consolas" w:cs="Times New Roman"/>
          <w:color w:val="CE9178"/>
          <w:sz w:val="21"/>
          <w:szCs w:val="21"/>
          <w:lang w:val="en-US" w:eastAsia="es-ES"/>
        </w:rPr>
        <w:t>"auto"</w:t>
      </w:r>
      <w:r w:rsidRPr="00AD231A">
        <w:rPr>
          <w:rFonts w:ascii="Consolas" w:eastAsia="Times New Roman" w:hAnsi="Consolas" w:cs="Times New Roman"/>
          <w:color w:val="808080"/>
          <w:sz w:val="21"/>
          <w:szCs w:val="21"/>
          <w:lang w:val="en-US" w:eastAsia="es-ES"/>
        </w:rPr>
        <w:t>&gt;</w:t>
      </w:r>
    </w:p>
    <w:p w14:paraId="3D6D5841"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n-US" w:eastAsia="es-ES"/>
        </w:rPr>
      </w:pP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808080"/>
          <w:sz w:val="21"/>
          <w:szCs w:val="21"/>
          <w:lang w:val="en-US" w:eastAsia="es-ES"/>
        </w:rPr>
        <w:t>&lt;</w:t>
      </w:r>
      <w:r w:rsidRPr="00AD231A">
        <w:rPr>
          <w:rFonts w:ascii="Consolas" w:eastAsia="Times New Roman" w:hAnsi="Consolas" w:cs="Times New Roman"/>
          <w:color w:val="569CD6"/>
          <w:sz w:val="21"/>
          <w:szCs w:val="21"/>
          <w:lang w:val="en-US" w:eastAsia="es-ES"/>
        </w:rPr>
        <w:t>source</w:t>
      </w: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9CDCFE"/>
          <w:sz w:val="21"/>
          <w:szCs w:val="21"/>
          <w:lang w:val="en-US" w:eastAsia="es-ES"/>
        </w:rPr>
        <w:t>src</w:t>
      </w:r>
      <w:r w:rsidRPr="00AD231A">
        <w:rPr>
          <w:rFonts w:ascii="Consolas" w:eastAsia="Times New Roman" w:hAnsi="Consolas" w:cs="Times New Roman"/>
          <w:color w:val="D4D4D4"/>
          <w:sz w:val="21"/>
          <w:szCs w:val="21"/>
          <w:lang w:val="en-US" w:eastAsia="es-ES"/>
        </w:rPr>
        <w:t>=</w:t>
      </w:r>
      <w:r w:rsidRPr="00AD231A">
        <w:rPr>
          <w:rFonts w:ascii="Consolas" w:eastAsia="Times New Roman" w:hAnsi="Consolas" w:cs="Times New Roman"/>
          <w:color w:val="CE9178"/>
          <w:sz w:val="21"/>
          <w:szCs w:val="21"/>
          <w:lang w:val="en-US" w:eastAsia="es-ES"/>
        </w:rPr>
        <w:t>"./claseVideo/video.mp4#t=200,260"</w:t>
      </w: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808080"/>
          <w:sz w:val="21"/>
          <w:szCs w:val="21"/>
          <w:lang w:val="en-US" w:eastAsia="es-ES"/>
        </w:rPr>
        <w:t>/&gt;</w:t>
      </w:r>
    </w:p>
    <w:p w14:paraId="26DF7CA6"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n-U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source</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9CDCFE"/>
          <w:sz w:val="21"/>
          <w:szCs w:val="21"/>
          <w:lang w:val="es-ES" w:eastAsia="es-ES"/>
        </w:rPr>
        <w:t>src</w:t>
      </w:r>
      <w:r w:rsidRPr="00AD231A">
        <w:rPr>
          <w:rFonts w:ascii="Consolas" w:eastAsia="Times New Roman" w:hAnsi="Consolas" w:cs="Times New Roman"/>
          <w:color w:val="D4D4D4"/>
          <w:sz w:val="21"/>
          <w:szCs w:val="21"/>
          <w:lang w:val="es-ES" w:eastAsia="es-ES"/>
        </w:rPr>
        <w:t>=</w:t>
      </w:r>
      <w:r w:rsidRPr="00AD231A">
        <w:rPr>
          <w:rFonts w:ascii="Consolas" w:eastAsia="Times New Roman" w:hAnsi="Consolas" w:cs="Times New Roman"/>
          <w:color w:val="CE9178"/>
          <w:sz w:val="21"/>
          <w:szCs w:val="21"/>
          <w:lang w:val="es-ES" w:eastAsia="es-ES"/>
        </w:rPr>
        <w:t>"./claseVideo/video.mp4#t=200,260"</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/&gt;</w:t>
      </w:r>
      <w:r w:rsidRPr="00AD231A">
        <w:rPr>
          <w:rFonts w:ascii="Consolas" w:eastAsia="Times New Roman" w:hAnsi="Consolas" w:cs="Times New Roman"/>
          <w:color w:val="D4D4D4"/>
          <w:sz w:val="21"/>
          <w:szCs w:val="21"/>
          <w:lang w:val="es-ES" w:eastAsia="es-ES"/>
        </w:rPr>
        <w:t xml:space="preserve"> </w:t>
      </w:r>
      <w:proofErr w:type="gramStart"/>
      <w:r w:rsidRPr="00AD231A">
        <w:rPr>
          <w:rFonts w:ascii="Consolas" w:eastAsia="Times New Roman" w:hAnsi="Consolas" w:cs="Times New Roman"/>
          <w:color w:val="6A9955"/>
          <w:sz w:val="21"/>
          <w:szCs w:val="21"/>
          <w:lang w:val="es-ES" w:eastAsia="es-ES"/>
        </w:rPr>
        <w:t>&lt;!--</w:t>
      </w:r>
      <w:proofErr w:type="gramEnd"/>
      <w:r w:rsidRPr="00AD231A">
        <w:rPr>
          <w:rFonts w:ascii="Consolas" w:eastAsia="Times New Roman" w:hAnsi="Consolas" w:cs="Times New Roman"/>
          <w:color w:val="6A9955"/>
          <w:sz w:val="21"/>
          <w:szCs w:val="21"/>
          <w:lang w:val="es-ES" w:eastAsia="es-ES"/>
        </w:rPr>
        <w:t>video en otro formato--&gt;</w:t>
      </w:r>
    </w:p>
    <w:p w14:paraId="10D03817"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source</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9CDCFE"/>
          <w:sz w:val="21"/>
          <w:szCs w:val="21"/>
          <w:lang w:val="es-ES" w:eastAsia="es-ES"/>
        </w:rPr>
        <w:t>src</w:t>
      </w:r>
      <w:r w:rsidRPr="00AD231A">
        <w:rPr>
          <w:rFonts w:ascii="Consolas" w:eastAsia="Times New Roman" w:hAnsi="Consolas" w:cs="Times New Roman"/>
          <w:color w:val="D4D4D4"/>
          <w:sz w:val="21"/>
          <w:szCs w:val="21"/>
          <w:lang w:val="es-ES" w:eastAsia="es-ES"/>
        </w:rPr>
        <w:t>=</w:t>
      </w:r>
      <w:r w:rsidRPr="00AD231A">
        <w:rPr>
          <w:rFonts w:ascii="Consolas" w:eastAsia="Times New Roman" w:hAnsi="Consolas" w:cs="Times New Roman"/>
          <w:color w:val="CE9178"/>
          <w:sz w:val="21"/>
          <w:szCs w:val="21"/>
          <w:lang w:val="es-ES" w:eastAsia="es-ES"/>
        </w:rPr>
        <w:t>"./claseVideo/video.mp4#t=200,260"</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 xml:space="preserve">/&gt; </w:t>
      </w:r>
      <w:proofErr w:type="gramStart"/>
      <w:r w:rsidRPr="00AD231A">
        <w:rPr>
          <w:rFonts w:ascii="Consolas" w:eastAsia="Times New Roman" w:hAnsi="Consolas" w:cs="Times New Roman"/>
          <w:color w:val="6A9955"/>
          <w:sz w:val="21"/>
          <w:szCs w:val="21"/>
          <w:lang w:val="es-ES" w:eastAsia="es-ES"/>
        </w:rPr>
        <w:t>&lt;!--</w:t>
      </w:r>
      <w:proofErr w:type="gramEnd"/>
      <w:r w:rsidRPr="00AD231A">
        <w:rPr>
          <w:rFonts w:ascii="Consolas" w:eastAsia="Times New Roman" w:hAnsi="Consolas" w:cs="Times New Roman"/>
          <w:color w:val="6A9955"/>
          <w:sz w:val="21"/>
          <w:szCs w:val="21"/>
          <w:lang w:val="es-ES" w:eastAsia="es-ES"/>
        </w:rPr>
        <w:t>video en otro formato--&gt;</w:t>
      </w:r>
    </w:p>
    <w:p w14:paraId="66BDA745" w14:textId="1F047DFC"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p>
    <w:p w14:paraId="0FDF790B"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source</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9CDCFE"/>
          <w:sz w:val="21"/>
          <w:szCs w:val="21"/>
          <w:lang w:val="es-ES" w:eastAsia="es-ES"/>
        </w:rPr>
        <w:t>src</w:t>
      </w:r>
      <w:r w:rsidRPr="00AD231A">
        <w:rPr>
          <w:rFonts w:ascii="Consolas" w:eastAsia="Times New Roman" w:hAnsi="Consolas" w:cs="Times New Roman"/>
          <w:color w:val="D4D4D4"/>
          <w:sz w:val="21"/>
          <w:szCs w:val="21"/>
          <w:lang w:val="es-ES" w:eastAsia="es-ES"/>
        </w:rPr>
        <w:t>=</w:t>
      </w:r>
      <w:r w:rsidRPr="00AD231A">
        <w:rPr>
          <w:rFonts w:ascii="Consolas" w:eastAsia="Times New Roman" w:hAnsi="Consolas" w:cs="Times New Roman"/>
          <w:color w:val="CE9178"/>
          <w:sz w:val="21"/>
          <w:szCs w:val="21"/>
          <w:lang w:val="es-ES" w:eastAsia="es-ES"/>
        </w:rPr>
        <w:t>"./claseVideo/video.mp4#t=200,260"</w:t>
      </w: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/&gt;</w:t>
      </w:r>
      <w:proofErr w:type="gramStart"/>
      <w:r w:rsidRPr="00AD231A">
        <w:rPr>
          <w:rFonts w:ascii="Consolas" w:eastAsia="Times New Roman" w:hAnsi="Consolas" w:cs="Times New Roman"/>
          <w:color w:val="6A9955"/>
          <w:sz w:val="21"/>
          <w:szCs w:val="21"/>
          <w:lang w:val="es-ES" w:eastAsia="es-ES"/>
        </w:rPr>
        <w:t>&lt;!--</w:t>
      </w:r>
      <w:proofErr w:type="gramEnd"/>
      <w:r w:rsidRPr="00AD231A">
        <w:rPr>
          <w:rFonts w:ascii="Consolas" w:eastAsia="Times New Roman" w:hAnsi="Consolas" w:cs="Times New Roman"/>
          <w:color w:val="6A9955"/>
          <w:sz w:val="21"/>
          <w:szCs w:val="21"/>
          <w:lang w:val="es-ES" w:eastAsia="es-ES"/>
        </w:rPr>
        <w:t>video en otro formato--&gt;</w:t>
      </w:r>
    </w:p>
    <w:p w14:paraId="14C70066" w14:textId="0B335FC9"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p>
    <w:p w14:paraId="316705F9"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video</w:t>
      </w:r>
      <w:r w:rsidRPr="00AD231A">
        <w:rPr>
          <w:rFonts w:ascii="Consolas" w:eastAsia="Times New Roman" w:hAnsi="Consolas" w:cs="Times New Roman"/>
          <w:color w:val="808080"/>
          <w:sz w:val="21"/>
          <w:szCs w:val="21"/>
          <w:lang w:val="es-ES" w:eastAsia="es-ES"/>
        </w:rPr>
        <w:t>&gt;</w:t>
      </w:r>
    </w:p>
    <w:p w14:paraId="585CEEC8"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section</w:t>
      </w:r>
      <w:r w:rsidRPr="00AD231A">
        <w:rPr>
          <w:rFonts w:ascii="Consolas" w:eastAsia="Times New Roman" w:hAnsi="Consolas" w:cs="Times New Roman"/>
          <w:color w:val="808080"/>
          <w:sz w:val="21"/>
          <w:szCs w:val="21"/>
          <w:lang w:val="es-ES" w:eastAsia="es-ES"/>
        </w:rPr>
        <w:t>&gt;</w:t>
      </w:r>
    </w:p>
    <w:p w14:paraId="004159E2" w14:textId="77777777" w:rsidR="00AD231A" w:rsidRPr="00AD231A" w:rsidRDefault="00AD231A" w:rsidP="00AD231A">
      <w:pPr>
        <w:shd w:val="clear" w:color="auto" w:fill="1E1E1E"/>
        <w:spacing w:after="0" w:line="285" w:lineRule="atLeast"/>
        <w:rPr>
          <w:rFonts w:ascii="Consolas" w:eastAsia="Times New Roman" w:hAnsi="Consolas" w:cs="Times New Roman"/>
          <w:color w:val="D4D4D4"/>
          <w:sz w:val="21"/>
          <w:szCs w:val="21"/>
          <w:lang w:val="es-ES" w:eastAsia="es-ES"/>
        </w:rPr>
      </w:pPr>
      <w:r w:rsidRPr="00AD231A">
        <w:rPr>
          <w:rFonts w:ascii="Consolas" w:eastAsia="Times New Roman" w:hAnsi="Consolas" w:cs="Times New Roman"/>
          <w:color w:val="D4D4D4"/>
          <w:sz w:val="21"/>
          <w:szCs w:val="21"/>
          <w:lang w:val="es-ES" w:eastAsia="es-ES"/>
        </w:rPr>
        <w:t xml:space="preserve">    </w:t>
      </w:r>
      <w:r w:rsidRPr="00AD231A">
        <w:rPr>
          <w:rFonts w:ascii="Consolas" w:eastAsia="Times New Roman" w:hAnsi="Consolas" w:cs="Times New Roman"/>
          <w:color w:val="808080"/>
          <w:sz w:val="21"/>
          <w:szCs w:val="21"/>
          <w:lang w:val="es-ES" w:eastAsia="es-ES"/>
        </w:rPr>
        <w:t>&lt;/</w:t>
      </w:r>
      <w:r w:rsidRPr="00AD231A">
        <w:rPr>
          <w:rFonts w:ascii="Consolas" w:eastAsia="Times New Roman" w:hAnsi="Consolas" w:cs="Times New Roman"/>
          <w:color w:val="569CD6"/>
          <w:sz w:val="21"/>
          <w:szCs w:val="21"/>
          <w:lang w:val="es-ES" w:eastAsia="es-ES"/>
        </w:rPr>
        <w:t>main</w:t>
      </w:r>
      <w:r w:rsidRPr="00AD231A">
        <w:rPr>
          <w:rFonts w:ascii="Consolas" w:eastAsia="Times New Roman" w:hAnsi="Consolas" w:cs="Times New Roman"/>
          <w:color w:val="808080"/>
          <w:sz w:val="21"/>
          <w:szCs w:val="21"/>
          <w:lang w:val="es-ES" w:eastAsia="es-ES"/>
        </w:rPr>
        <w:t>&gt;</w:t>
      </w:r>
    </w:p>
    <w:p w14:paraId="600B8753" w14:textId="77777777" w:rsidR="00AD231A" w:rsidRDefault="00AD231A" w:rsidP="009B715A">
      <w:pPr>
        <w:rPr>
          <w:rFonts w:ascii="Consolas" w:eastAsia="Times New Roman" w:hAnsi="Consolas" w:cs="Times New Roman"/>
          <w:color w:val="000000" w:themeColor="text1"/>
          <w:sz w:val="21"/>
          <w:szCs w:val="21"/>
          <w:lang w:val="es-ES" w:eastAsia="es-ES"/>
        </w:rPr>
      </w:pPr>
    </w:p>
    <w:p w14:paraId="7E6EC9A6" w14:textId="1D97B51B" w:rsidR="00C76A7F" w:rsidRDefault="00AD231A" w:rsidP="009B715A">
      <w:pPr>
        <w:rPr>
          <w:rFonts w:ascii="Consolas" w:eastAsia="Times New Roman" w:hAnsi="Consolas" w:cs="Times New Roman"/>
          <w:color w:val="000000" w:themeColor="text1"/>
          <w:sz w:val="21"/>
          <w:szCs w:val="21"/>
          <w:lang w:val="es-ES" w:eastAsia="es-ES"/>
        </w:rPr>
      </w:pPr>
      <w:r>
        <w:rPr>
          <w:rFonts w:ascii="Consolas" w:eastAsia="Times New Roman" w:hAnsi="Consolas" w:cs="Times New Roman"/>
          <w:color w:val="000000" w:themeColor="text1"/>
          <w:sz w:val="21"/>
          <w:szCs w:val="21"/>
          <w:lang w:val="es-ES" w:eastAsia="es-ES"/>
        </w:rPr>
        <w:t xml:space="preserve"> </w:t>
      </w:r>
    </w:p>
    <w:p w14:paraId="5244462B" w14:textId="37018D49" w:rsidR="00C76A7F" w:rsidRPr="007C5194" w:rsidRDefault="00AD231A" w:rsidP="009B715A">
      <w:pPr>
        <w:rPr>
          <w:color w:val="000000" w:themeColor="text1"/>
        </w:rPr>
      </w:pPr>
      <w:r w:rsidRPr="007C5194">
        <w:rPr>
          <w:color w:val="000000" w:themeColor="text1"/>
        </w:rPr>
        <w:t>El navegador renderizará el primer video q pueda y no renderizará todos. Esto se hace por motivo de compatibilidad con otros navegadores y otros formatos.</w:t>
      </w:r>
    </w:p>
    <w:p w14:paraId="69A83FDC" w14:textId="77777777" w:rsidR="007C5194" w:rsidRDefault="007C5194" w:rsidP="009B715A">
      <w:pPr>
        <w:rPr>
          <w:color w:val="000000" w:themeColor="text1"/>
          <w:u w:val="single"/>
        </w:rPr>
      </w:pPr>
    </w:p>
    <w:p w14:paraId="79FA8EC0" w14:textId="753B8EA1" w:rsidR="007C5194" w:rsidRDefault="007C5194" w:rsidP="009B715A">
      <w:pPr>
        <w:rPr>
          <w:color w:val="000000" w:themeColor="text1"/>
          <w:u w:val="single"/>
        </w:rPr>
      </w:pPr>
      <w:r>
        <w:rPr>
          <w:color w:val="000000" w:themeColor="text1"/>
          <w:u w:val="single"/>
        </w:rPr>
        <w:t>Clase 16</w:t>
      </w:r>
    </w:p>
    <w:p w14:paraId="6BAF8781" w14:textId="7AB4CF94" w:rsidR="007C5194" w:rsidRDefault="007C5194" w:rsidP="009B715A">
      <w:pPr>
        <w:rPr>
          <w:color w:val="000000" w:themeColor="text1"/>
        </w:rPr>
      </w:pPr>
      <w:r w:rsidRPr="007C5194">
        <w:rPr>
          <w:color w:val="000000" w:themeColor="text1"/>
        </w:rPr>
        <w:t>Formularios---El mejor formulario es cuando no lo hay.</w:t>
      </w:r>
    </w:p>
    <w:p w14:paraId="2077C727" w14:textId="77777777" w:rsidR="006B3A9B" w:rsidRDefault="006B3A9B" w:rsidP="006B3A9B">
      <w:pPr>
        <w:pStyle w:val="NormalWeb"/>
        <w:shd w:val="clear" w:color="auto" w:fill="24385B"/>
        <w:spacing w:before="0" w:beforeAutospacing="0" w:after="0" w:afterAutospacing="0"/>
        <w:rPr>
          <w:rFonts w:ascii="Roboto" w:hAnsi="Roboto"/>
          <w:color w:val="EFF3F8"/>
          <w:sz w:val="21"/>
          <w:szCs w:val="21"/>
        </w:rPr>
      </w:pPr>
      <w:r>
        <w:rPr>
          <w:rStyle w:val="nfasis"/>
          <w:rFonts w:ascii="Roboto" w:hAnsi="Roboto"/>
          <w:b/>
          <w:bCs/>
          <w:color w:val="EFF3F8"/>
          <w:sz w:val="21"/>
          <w:szCs w:val="21"/>
        </w:rPr>
        <w:t>Resumen</w:t>
      </w:r>
    </w:p>
    <w:p w14:paraId="2E1FEE66" w14:textId="77777777" w:rsidR="006B3A9B" w:rsidRDefault="006B3A9B" w:rsidP="006B3A9B">
      <w:pPr>
        <w:pStyle w:val="NormalWeb"/>
        <w:shd w:val="clear" w:color="auto" w:fill="24385B"/>
        <w:spacing w:before="0" w:beforeAutospacing="0" w:after="0" w:afterAutospacing="0"/>
        <w:rPr>
          <w:rFonts w:ascii="Roboto" w:hAnsi="Roboto"/>
          <w:color w:val="EFF3F8"/>
          <w:sz w:val="21"/>
          <w:szCs w:val="21"/>
        </w:rPr>
      </w:pPr>
      <w:r>
        <w:rPr>
          <w:rStyle w:val="nfasis"/>
          <w:rFonts w:ascii="Roboto" w:hAnsi="Roboto"/>
          <w:b/>
          <w:bCs/>
          <w:color w:val="EFF3F8"/>
          <w:sz w:val="21"/>
          <w:szCs w:val="21"/>
        </w:rPr>
        <w:t>- &lt;Form&gt;; Es una etiqueta fundamentalmente para tener una mejor semántica.</w:t>
      </w:r>
    </w:p>
    <w:p w14:paraId="1A09809F" w14:textId="77777777" w:rsidR="006B3A9B" w:rsidRDefault="006B3A9B" w:rsidP="006B3A9B">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 </w:t>
      </w:r>
      <w:r>
        <w:rPr>
          <w:rStyle w:val="nfasis"/>
          <w:rFonts w:ascii="Roboto" w:hAnsi="Roboto"/>
          <w:color w:val="EFF3F8"/>
          <w:sz w:val="21"/>
          <w:szCs w:val="21"/>
        </w:rPr>
        <w:t>&lt;Label&gt;; Etiqueta que representa la interfaz del usuario.</w:t>
      </w:r>
    </w:p>
    <w:p w14:paraId="799804C3"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color w:val="EFF3F8"/>
          <w:sz w:val="21"/>
          <w:szCs w:val="21"/>
        </w:rPr>
        <w:t>for=" "; Permite asociar un control, en el se le dará un nombre personalizado</w:t>
      </w:r>
    </w:p>
    <w:p w14:paraId="57FBA519"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b/>
          <w:bCs/>
          <w:color w:val="EFF3F8"/>
          <w:sz w:val="21"/>
          <w:szCs w:val="21"/>
        </w:rPr>
        <w:t>&lt;Input&gt;; Elemento donde el usuario da sus datos para el formulario.</w:t>
      </w:r>
    </w:p>
    <w:p w14:paraId="6BF99E73"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color w:val="EFF3F8"/>
          <w:sz w:val="21"/>
          <w:szCs w:val="21"/>
        </w:rPr>
        <w:t>type</w:t>
      </w:r>
      <w:proofErr w:type="gramStart"/>
      <w:r>
        <w:rPr>
          <w:rStyle w:val="nfasis"/>
          <w:rFonts w:ascii="Roboto" w:hAnsi="Roboto"/>
          <w:color w:val="EFF3F8"/>
          <w:sz w:val="21"/>
          <w:szCs w:val="21"/>
        </w:rPr>
        <w:t>=“</w:t>
      </w:r>
      <w:proofErr w:type="gramEnd"/>
      <w:r>
        <w:rPr>
          <w:rStyle w:val="nfasis"/>
          <w:rFonts w:ascii="Roboto" w:hAnsi="Roboto"/>
          <w:color w:val="EFF3F8"/>
          <w:sz w:val="21"/>
          <w:szCs w:val="21"/>
        </w:rPr>
        <w:t>text”; Se aclara que los datos serán tipos textos (por ejemplo, nombre y apellido).</w:t>
      </w:r>
    </w:p>
    <w:p w14:paraId="624090F8"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color w:val="EFF3F8"/>
          <w:sz w:val="21"/>
          <w:szCs w:val="21"/>
        </w:rPr>
        <w:t>type</w:t>
      </w:r>
      <w:proofErr w:type="gramStart"/>
      <w:r>
        <w:rPr>
          <w:rStyle w:val="nfasis"/>
          <w:rFonts w:ascii="Roboto" w:hAnsi="Roboto"/>
          <w:color w:val="EFF3F8"/>
          <w:sz w:val="21"/>
          <w:szCs w:val="21"/>
        </w:rPr>
        <w:t>=“</w:t>
      </w:r>
      <w:proofErr w:type="gramEnd"/>
      <w:r>
        <w:rPr>
          <w:rStyle w:val="nfasis"/>
          <w:rFonts w:ascii="Roboto" w:hAnsi="Roboto"/>
          <w:color w:val="EFF3F8"/>
          <w:sz w:val="21"/>
          <w:szCs w:val="21"/>
        </w:rPr>
        <w:t>date”; Da una apariencia diferente al input más un calendario donde el usuario podrá poner una fecha mediante los números o facilitándose llenarlo con ayuda del calendario.</w:t>
      </w:r>
    </w:p>
    <w:p w14:paraId="62066936"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color w:val="EFF3F8"/>
          <w:sz w:val="21"/>
          <w:szCs w:val="21"/>
        </w:rPr>
        <w:t>type</w:t>
      </w:r>
      <w:proofErr w:type="gramStart"/>
      <w:r>
        <w:rPr>
          <w:rStyle w:val="nfasis"/>
          <w:rFonts w:ascii="Roboto" w:hAnsi="Roboto"/>
          <w:color w:val="EFF3F8"/>
          <w:sz w:val="21"/>
          <w:szCs w:val="21"/>
        </w:rPr>
        <w:t>=“</w:t>
      </w:r>
      <w:proofErr w:type="gramEnd"/>
      <w:r>
        <w:rPr>
          <w:rStyle w:val="nfasis"/>
          <w:rFonts w:ascii="Roboto" w:hAnsi="Roboto"/>
          <w:color w:val="EFF3F8"/>
          <w:sz w:val="21"/>
          <w:szCs w:val="21"/>
        </w:rPr>
        <w:t>time”; También da una apariencia diferente pero para un horario.</w:t>
      </w:r>
    </w:p>
    <w:p w14:paraId="2AFF24C5"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nfasis"/>
          <w:rFonts w:ascii="Roboto" w:hAnsi="Roboto"/>
          <w:color w:val="EFF3F8"/>
          <w:sz w:val="21"/>
          <w:szCs w:val="21"/>
        </w:rPr>
        <w:t>id=" "; Se le da un nombre (por así decirlo) al elemento para poder asociarlo junto al mismo nombre que el label en el que se le da al atributo de valor de for.</w:t>
      </w:r>
    </w:p>
    <w:p w14:paraId="19325F7A" w14:textId="77777777" w:rsidR="006B3A9B" w:rsidRDefault="006B3A9B" w:rsidP="006B3A9B">
      <w:pPr>
        <w:pStyle w:val="NormalWeb"/>
        <w:numPr>
          <w:ilvl w:val="0"/>
          <w:numId w:val="7"/>
        </w:numPr>
        <w:shd w:val="clear" w:color="auto" w:fill="24385B"/>
        <w:spacing w:before="0" w:beforeAutospacing="0" w:after="0" w:afterAutospacing="0"/>
        <w:rPr>
          <w:rFonts w:ascii="Roboto" w:hAnsi="Roboto"/>
          <w:color w:val="EFF3F8"/>
          <w:sz w:val="21"/>
          <w:szCs w:val="21"/>
        </w:rPr>
      </w:pPr>
      <w:r>
        <w:rPr>
          <w:rStyle w:val="Textoennegrita"/>
          <w:rFonts w:ascii="Roboto" w:hAnsi="Roboto"/>
          <w:i/>
          <w:iCs/>
          <w:color w:val="EFF3F8"/>
          <w:sz w:val="21"/>
          <w:szCs w:val="21"/>
        </w:rPr>
        <w:t>&lt;span&gt;; Es para aplicar estilo al texto o agrupación de elementos. Lo que haría en si es que se colocará arriba o abajo (dependiendo donde lo pongas en el editor de código) donde obtendrá un texto.</w:t>
      </w:r>
    </w:p>
    <w:p w14:paraId="41557F7A" w14:textId="77777777" w:rsidR="006B3A9B" w:rsidRDefault="006B3A9B" w:rsidP="009B715A">
      <w:pPr>
        <w:rPr>
          <w:color w:val="000000" w:themeColor="text1"/>
        </w:rPr>
      </w:pPr>
    </w:p>
    <w:p w14:paraId="5FF4B32D" w14:textId="77777777" w:rsidR="0009110A" w:rsidRDefault="0009110A" w:rsidP="009B715A">
      <w:pPr>
        <w:rPr>
          <w:color w:val="000000" w:themeColor="text1"/>
        </w:rPr>
      </w:pPr>
    </w:p>
    <w:p w14:paraId="6A3CD5BD" w14:textId="77777777" w:rsidR="0009110A" w:rsidRDefault="0009110A" w:rsidP="009B715A">
      <w:pPr>
        <w:rPr>
          <w:color w:val="000000" w:themeColor="text1"/>
        </w:rPr>
      </w:pPr>
    </w:p>
    <w:p w14:paraId="7CB4973D" w14:textId="65F5B7AA" w:rsidR="006B3A9B" w:rsidRDefault="006B3A9B" w:rsidP="009B715A">
      <w:pPr>
        <w:rPr>
          <w:color w:val="000000" w:themeColor="text1"/>
        </w:rPr>
      </w:pPr>
      <w:r>
        <w:rPr>
          <w:color w:val="000000" w:themeColor="text1"/>
        </w:rPr>
        <w:t>Estructura</w:t>
      </w:r>
    </w:p>
    <w:p w14:paraId="7D87F2BE" w14:textId="77777777" w:rsidR="006B3A9B" w:rsidRPr="007C12A0"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form</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action</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w:t>
      </w:r>
      <w:r w:rsidRPr="007C12A0">
        <w:rPr>
          <w:rFonts w:ascii="Consolas" w:eastAsia="Times New Roman" w:hAnsi="Consolas" w:cs="Times New Roman"/>
          <w:color w:val="808080"/>
          <w:sz w:val="21"/>
          <w:szCs w:val="21"/>
          <w:lang w:val="es-ES" w:eastAsia="es-ES"/>
        </w:rPr>
        <w:t>&gt;</w:t>
      </w:r>
    </w:p>
    <w:p w14:paraId="63785F1A" w14:textId="77777777" w:rsidR="006B3A9B" w:rsidRPr="007C12A0"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label</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for</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"nombre"</w:t>
      </w:r>
      <w:r w:rsidRPr="007C12A0">
        <w:rPr>
          <w:rFonts w:ascii="Consolas" w:eastAsia="Times New Roman" w:hAnsi="Consolas" w:cs="Times New Roman"/>
          <w:color w:val="808080"/>
          <w:sz w:val="21"/>
          <w:szCs w:val="21"/>
          <w:lang w:val="es-ES" w:eastAsia="es-ES"/>
        </w:rPr>
        <w:t>&gt;</w:t>
      </w:r>
    </w:p>
    <w:p w14:paraId="1BE560DC"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r w:rsidRPr="006B3A9B">
        <w:rPr>
          <w:rFonts w:ascii="Consolas" w:eastAsia="Times New Roman" w:hAnsi="Consolas" w:cs="Times New Roman"/>
          <w:color w:val="D4D4D4"/>
          <w:sz w:val="21"/>
          <w:szCs w:val="21"/>
          <w:lang w:val="es-ES" w:eastAsia="es-ES"/>
        </w:rPr>
        <w:t xml:space="preserve">Cual es tu </w:t>
      </w:r>
      <w:proofErr w:type="gramStart"/>
      <w:r w:rsidRPr="006B3A9B">
        <w:rPr>
          <w:rFonts w:ascii="Consolas" w:eastAsia="Times New Roman" w:hAnsi="Consolas" w:cs="Times New Roman"/>
          <w:color w:val="D4D4D4"/>
          <w:sz w:val="21"/>
          <w:szCs w:val="21"/>
          <w:lang w:val="es-ES" w:eastAsia="es-ES"/>
        </w:rPr>
        <w:t>nombre ?</w:t>
      </w:r>
      <w:proofErr w:type="gramEnd"/>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p>
    <w:p w14:paraId="49C1876D"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n-U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n-US" w:eastAsia="es-ES"/>
        </w:rPr>
        <w:t>&lt;</w:t>
      </w:r>
      <w:r w:rsidRPr="006B3A9B">
        <w:rPr>
          <w:rFonts w:ascii="Consolas" w:eastAsia="Times New Roman" w:hAnsi="Consolas" w:cs="Times New Roman"/>
          <w:color w:val="569CD6"/>
          <w:sz w:val="21"/>
          <w:szCs w:val="21"/>
          <w:lang w:val="en-US" w:eastAsia="es-ES"/>
        </w:rPr>
        <w:t>input</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type</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"text"</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id</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"nombre"</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placeholder</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"Tu nombre"</w:t>
      </w:r>
      <w:r w:rsidRPr="006B3A9B">
        <w:rPr>
          <w:rFonts w:ascii="Consolas" w:eastAsia="Times New Roman" w:hAnsi="Consolas" w:cs="Times New Roman"/>
          <w:color w:val="808080"/>
          <w:sz w:val="21"/>
          <w:szCs w:val="21"/>
          <w:lang w:val="en-US" w:eastAsia="es-ES"/>
        </w:rPr>
        <w:t>&gt;</w:t>
      </w:r>
    </w:p>
    <w:p w14:paraId="20754095"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label</w:t>
      </w:r>
      <w:r w:rsidRPr="006B3A9B">
        <w:rPr>
          <w:rFonts w:ascii="Consolas" w:eastAsia="Times New Roman" w:hAnsi="Consolas" w:cs="Times New Roman"/>
          <w:color w:val="808080"/>
          <w:sz w:val="21"/>
          <w:szCs w:val="21"/>
          <w:lang w:val="es-ES" w:eastAsia="es-ES"/>
        </w:rPr>
        <w:t>&gt;</w:t>
      </w:r>
    </w:p>
    <w:p w14:paraId="4D3B61C1"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label</w:t>
      </w: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9CDCFE"/>
          <w:sz w:val="21"/>
          <w:szCs w:val="21"/>
          <w:lang w:val="es-ES" w:eastAsia="es-ES"/>
        </w:rPr>
        <w:t>for</w:t>
      </w:r>
      <w:r w:rsidRPr="006B3A9B">
        <w:rPr>
          <w:rFonts w:ascii="Consolas" w:eastAsia="Times New Roman" w:hAnsi="Consolas" w:cs="Times New Roman"/>
          <w:color w:val="D4D4D4"/>
          <w:sz w:val="21"/>
          <w:szCs w:val="21"/>
          <w:lang w:val="es-ES" w:eastAsia="es-ES"/>
        </w:rPr>
        <w:t>=</w:t>
      </w:r>
      <w:r w:rsidRPr="006B3A9B">
        <w:rPr>
          <w:rFonts w:ascii="Consolas" w:eastAsia="Times New Roman" w:hAnsi="Consolas" w:cs="Times New Roman"/>
          <w:color w:val="CE9178"/>
          <w:sz w:val="21"/>
          <w:szCs w:val="21"/>
          <w:lang w:val="es-ES" w:eastAsia="es-ES"/>
        </w:rPr>
        <w:t>"inicio-platzi"</w:t>
      </w:r>
      <w:r w:rsidRPr="006B3A9B">
        <w:rPr>
          <w:rFonts w:ascii="Consolas" w:eastAsia="Times New Roman" w:hAnsi="Consolas" w:cs="Times New Roman"/>
          <w:color w:val="808080"/>
          <w:sz w:val="21"/>
          <w:szCs w:val="21"/>
          <w:lang w:val="es-ES" w:eastAsia="es-ES"/>
        </w:rPr>
        <w:t>&gt;</w:t>
      </w:r>
    </w:p>
    <w:p w14:paraId="7A2209D8"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r w:rsidRPr="006B3A9B">
        <w:rPr>
          <w:rFonts w:ascii="Consolas" w:eastAsia="Times New Roman" w:hAnsi="Consolas" w:cs="Times New Roman"/>
          <w:color w:val="D4D4D4"/>
          <w:sz w:val="21"/>
          <w:szCs w:val="21"/>
          <w:lang w:val="es-ES" w:eastAsia="es-ES"/>
        </w:rPr>
        <w:t xml:space="preserve">Q dia inició en </w:t>
      </w:r>
      <w:proofErr w:type="gramStart"/>
      <w:r w:rsidRPr="006B3A9B">
        <w:rPr>
          <w:rFonts w:ascii="Consolas" w:eastAsia="Times New Roman" w:hAnsi="Consolas" w:cs="Times New Roman"/>
          <w:color w:val="D4D4D4"/>
          <w:sz w:val="21"/>
          <w:szCs w:val="21"/>
          <w:lang w:val="es-ES" w:eastAsia="es-ES"/>
        </w:rPr>
        <w:t>PLATZI ?</w:t>
      </w:r>
      <w:proofErr w:type="gramEnd"/>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p>
    <w:p w14:paraId="06E0906B"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n-U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n-US" w:eastAsia="es-ES"/>
        </w:rPr>
        <w:t>&lt;</w:t>
      </w:r>
      <w:r w:rsidRPr="006B3A9B">
        <w:rPr>
          <w:rFonts w:ascii="Consolas" w:eastAsia="Times New Roman" w:hAnsi="Consolas" w:cs="Times New Roman"/>
          <w:color w:val="569CD6"/>
          <w:sz w:val="21"/>
          <w:szCs w:val="21"/>
          <w:lang w:val="en-US" w:eastAsia="es-ES"/>
        </w:rPr>
        <w:t>input</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type</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"date"</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id</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"inicio-platzi"</w:t>
      </w:r>
      <w:r w:rsidRPr="006B3A9B">
        <w:rPr>
          <w:rFonts w:ascii="Consolas" w:eastAsia="Times New Roman" w:hAnsi="Consolas" w:cs="Times New Roman"/>
          <w:color w:val="808080"/>
          <w:sz w:val="21"/>
          <w:szCs w:val="21"/>
          <w:lang w:val="en-US" w:eastAsia="es-ES"/>
        </w:rPr>
        <w:t>&gt;</w:t>
      </w:r>
    </w:p>
    <w:p w14:paraId="7011108A"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label</w:t>
      </w:r>
      <w:r w:rsidRPr="006B3A9B">
        <w:rPr>
          <w:rFonts w:ascii="Consolas" w:eastAsia="Times New Roman" w:hAnsi="Consolas" w:cs="Times New Roman"/>
          <w:color w:val="808080"/>
          <w:sz w:val="21"/>
          <w:szCs w:val="21"/>
          <w:lang w:val="es-ES" w:eastAsia="es-ES"/>
        </w:rPr>
        <w:t>&gt;</w:t>
      </w:r>
    </w:p>
    <w:p w14:paraId="59B47CC3"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label</w:t>
      </w: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9CDCFE"/>
          <w:sz w:val="21"/>
          <w:szCs w:val="21"/>
          <w:lang w:val="es-ES" w:eastAsia="es-ES"/>
        </w:rPr>
        <w:t>for</w:t>
      </w:r>
      <w:r w:rsidRPr="006B3A9B">
        <w:rPr>
          <w:rFonts w:ascii="Consolas" w:eastAsia="Times New Roman" w:hAnsi="Consolas" w:cs="Times New Roman"/>
          <w:color w:val="D4D4D4"/>
          <w:sz w:val="21"/>
          <w:szCs w:val="21"/>
          <w:lang w:val="es-ES" w:eastAsia="es-ES"/>
        </w:rPr>
        <w:t>=</w:t>
      </w:r>
      <w:r w:rsidRPr="006B3A9B">
        <w:rPr>
          <w:rFonts w:ascii="Consolas" w:eastAsia="Times New Roman" w:hAnsi="Consolas" w:cs="Times New Roman"/>
          <w:color w:val="CE9178"/>
          <w:sz w:val="21"/>
          <w:szCs w:val="21"/>
          <w:lang w:val="es-ES" w:eastAsia="es-ES"/>
        </w:rPr>
        <w:t>"horario"</w:t>
      </w:r>
      <w:r w:rsidRPr="006B3A9B">
        <w:rPr>
          <w:rFonts w:ascii="Consolas" w:eastAsia="Times New Roman" w:hAnsi="Consolas" w:cs="Times New Roman"/>
          <w:color w:val="808080"/>
          <w:sz w:val="21"/>
          <w:szCs w:val="21"/>
          <w:lang w:val="es-ES" w:eastAsia="es-ES"/>
        </w:rPr>
        <w:t>&gt;</w:t>
      </w:r>
    </w:p>
    <w:p w14:paraId="7C231DC7"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r w:rsidRPr="006B3A9B">
        <w:rPr>
          <w:rFonts w:ascii="Consolas" w:eastAsia="Times New Roman" w:hAnsi="Consolas" w:cs="Times New Roman"/>
          <w:color w:val="D4D4D4"/>
          <w:sz w:val="21"/>
          <w:szCs w:val="21"/>
          <w:lang w:val="es-ES" w:eastAsia="es-ES"/>
        </w:rPr>
        <w:t xml:space="preserve">En que horario </w:t>
      </w:r>
      <w:proofErr w:type="gramStart"/>
      <w:r w:rsidRPr="006B3A9B">
        <w:rPr>
          <w:rFonts w:ascii="Consolas" w:eastAsia="Times New Roman" w:hAnsi="Consolas" w:cs="Times New Roman"/>
          <w:color w:val="D4D4D4"/>
          <w:sz w:val="21"/>
          <w:szCs w:val="21"/>
          <w:lang w:val="es-ES" w:eastAsia="es-ES"/>
        </w:rPr>
        <w:t>estudias ?</w:t>
      </w:r>
      <w:proofErr w:type="gramEnd"/>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span</w:t>
      </w:r>
      <w:r w:rsidRPr="006B3A9B">
        <w:rPr>
          <w:rFonts w:ascii="Consolas" w:eastAsia="Times New Roman" w:hAnsi="Consolas" w:cs="Times New Roman"/>
          <w:color w:val="808080"/>
          <w:sz w:val="21"/>
          <w:szCs w:val="21"/>
          <w:lang w:val="es-ES" w:eastAsia="es-ES"/>
        </w:rPr>
        <w:t>&gt;</w:t>
      </w:r>
    </w:p>
    <w:p w14:paraId="6A3A4C6F"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n-US" w:eastAsia="es-ES"/>
        </w:rPr>
      </w:pPr>
      <w:r w:rsidRPr="006B3A9B">
        <w:rPr>
          <w:rFonts w:ascii="Consolas" w:eastAsia="Times New Roman" w:hAnsi="Consolas" w:cs="Times New Roman"/>
          <w:color w:val="D4D4D4"/>
          <w:sz w:val="21"/>
          <w:szCs w:val="21"/>
          <w:lang w:val="es-ES" w:eastAsia="es-ES"/>
        </w:rPr>
        <w:t xml:space="preserve">        </w:t>
      </w:r>
      <w:r w:rsidRPr="006B3A9B">
        <w:rPr>
          <w:rFonts w:ascii="Consolas" w:eastAsia="Times New Roman" w:hAnsi="Consolas" w:cs="Times New Roman"/>
          <w:color w:val="808080"/>
          <w:sz w:val="21"/>
          <w:szCs w:val="21"/>
          <w:lang w:val="en-US" w:eastAsia="es-ES"/>
        </w:rPr>
        <w:t>&lt;</w:t>
      </w:r>
      <w:r w:rsidRPr="006B3A9B">
        <w:rPr>
          <w:rFonts w:ascii="Consolas" w:eastAsia="Times New Roman" w:hAnsi="Consolas" w:cs="Times New Roman"/>
          <w:color w:val="569CD6"/>
          <w:sz w:val="21"/>
          <w:szCs w:val="21"/>
          <w:lang w:val="en-US" w:eastAsia="es-ES"/>
        </w:rPr>
        <w:t>input</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type</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"time"</w:t>
      </w: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9CDCFE"/>
          <w:sz w:val="21"/>
          <w:szCs w:val="21"/>
          <w:lang w:val="en-US" w:eastAsia="es-ES"/>
        </w:rPr>
        <w:t>id</w:t>
      </w:r>
      <w:r w:rsidRPr="006B3A9B">
        <w:rPr>
          <w:rFonts w:ascii="Consolas" w:eastAsia="Times New Roman" w:hAnsi="Consolas" w:cs="Times New Roman"/>
          <w:color w:val="D4D4D4"/>
          <w:sz w:val="21"/>
          <w:szCs w:val="21"/>
          <w:lang w:val="en-US" w:eastAsia="es-ES"/>
        </w:rPr>
        <w:t>=</w:t>
      </w:r>
      <w:r w:rsidRPr="006B3A9B">
        <w:rPr>
          <w:rFonts w:ascii="Consolas" w:eastAsia="Times New Roman" w:hAnsi="Consolas" w:cs="Times New Roman"/>
          <w:color w:val="CE9178"/>
          <w:sz w:val="21"/>
          <w:szCs w:val="21"/>
          <w:lang w:val="en-US" w:eastAsia="es-ES"/>
        </w:rPr>
        <w:t>"horario"</w:t>
      </w:r>
      <w:r w:rsidRPr="006B3A9B">
        <w:rPr>
          <w:rFonts w:ascii="Consolas" w:eastAsia="Times New Roman" w:hAnsi="Consolas" w:cs="Times New Roman"/>
          <w:color w:val="808080"/>
          <w:sz w:val="21"/>
          <w:szCs w:val="21"/>
          <w:lang w:val="en-US" w:eastAsia="es-ES"/>
        </w:rPr>
        <w:t>&gt;</w:t>
      </w:r>
    </w:p>
    <w:p w14:paraId="599322F4"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n-US" w:eastAsia="es-ES"/>
        </w:rPr>
        <w:t xml:space="preserve">    </w:t>
      </w: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label</w:t>
      </w:r>
      <w:r w:rsidRPr="006B3A9B">
        <w:rPr>
          <w:rFonts w:ascii="Consolas" w:eastAsia="Times New Roman" w:hAnsi="Consolas" w:cs="Times New Roman"/>
          <w:color w:val="808080"/>
          <w:sz w:val="21"/>
          <w:szCs w:val="21"/>
          <w:lang w:val="es-ES" w:eastAsia="es-ES"/>
        </w:rPr>
        <w:t>&gt;</w:t>
      </w:r>
    </w:p>
    <w:p w14:paraId="7CB0C24E"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D4D4D4"/>
          <w:sz w:val="21"/>
          <w:szCs w:val="21"/>
          <w:lang w:val="es-ES" w:eastAsia="es-ES"/>
        </w:rPr>
        <w:t xml:space="preserve">    </w:t>
      </w:r>
    </w:p>
    <w:p w14:paraId="241B181C" w14:textId="77777777" w:rsidR="006B3A9B" w:rsidRPr="006B3A9B" w:rsidRDefault="006B3A9B" w:rsidP="006B3A9B">
      <w:pPr>
        <w:shd w:val="clear" w:color="auto" w:fill="1E1E1E"/>
        <w:spacing w:after="0" w:line="285" w:lineRule="atLeast"/>
        <w:rPr>
          <w:rFonts w:ascii="Consolas" w:eastAsia="Times New Roman" w:hAnsi="Consolas" w:cs="Times New Roman"/>
          <w:color w:val="D4D4D4"/>
          <w:sz w:val="21"/>
          <w:szCs w:val="21"/>
          <w:lang w:val="es-ES" w:eastAsia="es-ES"/>
        </w:rPr>
      </w:pPr>
      <w:r w:rsidRPr="006B3A9B">
        <w:rPr>
          <w:rFonts w:ascii="Consolas" w:eastAsia="Times New Roman" w:hAnsi="Consolas" w:cs="Times New Roman"/>
          <w:color w:val="808080"/>
          <w:sz w:val="21"/>
          <w:szCs w:val="21"/>
          <w:lang w:val="es-ES" w:eastAsia="es-ES"/>
        </w:rPr>
        <w:t>&lt;/</w:t>
      </w:r>
      <w:r w:rsidRPr="006B3A9B">
        <w:rPr>
          <w:rFonts w:ascii="Consolas" w:eastAsia="Times New Roman" w:hAnsi="Consolas" w:cs="Times New Roman"/>
          <w:color w:val="569CD6"/>
          <w:sz w:val="21"/>
          <w:szCs w:val="21"/>
          <w:lang w:val="es-ES" w:eastAsia="es-ES"/>
        </w:rPr>
        <w:t>form</w:t>
      </w:r>
      <w:r w:rsidRPr="006B3A9B">
        <w:rPr>
          <w:rFonts w:ascii="Consolas" w:eastAsia="Times New Roman" w:hAnsi="Consolas" w:cs="Times New Roman"/>
          <w:color w:val="808080"/>
          <w:sz w:val="21"/>
          <w:szCs w:val="21"/>
          <w:lang w:val="es-ES" w:eastAsia="es-ES"/>
        </w:rPr>
        <w:t>&gt;</w:t>
      </w:r>
    </w:p>
    <w:p w14:paraId="2CBEF7D3" w14:textId="77777777" w:rsidR="006B3A9B" w:rsidRDefault="006B3A9B" w:rsidP="009B715A">
      <w:pPr>
        <w:rPr>
          <w:color w:val="000000" w:themeColor="text1"/>
        </w:rPr>
      </w:pPr>
    </w:p>
    <w:p w14:paraId="47D1728E" w14:textId="6E73E834" w:rsidR="006B3A9B" w:rsidRDefault="006B3A9B" w:rsidP="009B715A">
      <w:pPr>
        <w:rPr>
          <w:color w:val="000000" w:themeColor="text1"/>
        </w:rPr>
      </w:pPr>
      <w:r>
        <w:rPr>
          <w:color w:val="000000" w:themeColor="text1"/>
        </w:rPr>
        <w:t xml:space="preserve">Tipos de inputs </w:t>
      </w:r>
    </w:p>
    <w:p w14:paraId="68D30B04" w14:textId="25886B2B" w:rsidR="006B3A9B" w:rsidRDefault="006B3A9B" w:rsidP="009B715A">
      <w:pPr>
        <w:rPr>
          <w:color w:val="000000" w:themeColor="text1"/>
        </w:rPr>
      </w:pPr>
      <w:r>
        <w:rPr>
          <w:noProof/>
          <w:lang w:val="es-EC" w:eastAsia="es-EC"/>
        </w:rPr>
        <w:lastRenderedPageBreak/>
        <w:drawing>
          <wp:inline distT="0" distB="0" distL="0" distR="0" wp14:anchorId="0EE24A5A" wp14:editId="18559F2A">
            <wp:extent cx="5612130" cy="2811780"/>
            <wp:effectExtent l="19050" t="19050" r="26670" b="26670"/>
            <wp:docPr id="1300689550"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811780"/>
                    </a:xfrm>
                    <a:prstGeom prst="rect">
                      <a:avLst/>
                    </a:prstGeom>
                    <a:noFill/>
                    <a:ln>
                      <a:solidFill>
                        <a:schemeClr val="accent1"/>
                      </a:solidFill>
                    </a:ln>
                  </pic:spPr>
                </pic:pic>
              </a:graphicData>
            </a:graphic>
          </wp:inline>
        </w:drawing>
      </w:r>
    </w:p>
    <w:p w14:paraId="35B37738" w14:textId="0AD618C9" w:rsidR="006B3A9B" w:rsidRDefault="006B3A9B" w:rsidP="009B715A">
      <w:pPr>
        <w:rPr>
          <w:color w:val="000000" w:themeColor="text1"/>
        </w:rPr>
      </w:pPr>
      <w:r>
        <w:rPr>
          <w:color w:val="000000" w:themeColor="text1"/>
        </w:rPr>
        <w:t xml:space="preserve">Como hacer formularios </w:t>
      </w:r>
      <w:proofErr w:type="gramStart"/>
      <w:r>
        <w:rPr>
          <w:color w:val="000000" w:themeColor="text1"/>
        </w:rPr>
        <w:t>bonitos :</w:t>
      </w:r>
      <w:proofErr w:type="gramEnd"/>
    </w:p>
    <w:p w14:paraId="7CDF7378" w14:textId="3AA236A5" w:rsidR="006B3A9B" w:rsidRDefault="00000000" w:rsidP="009B715A">
      <w:pPr>
        <w:rPr>
          <w:color w:val="000000" w:themeColor="text1"/>
        </w:rPr>
      </w:pPr>
      <w:hyperlink r:id="rId14" w:history="1">
        <w:r w:rsidR="006B3A9B" w:rsidRPr="00DF1D22">
          <w:rPr>
            <w:rStyle w:val="Hipervnculo"/>
          </w:rPr>
          <w:t>https://medium.com/@juancaferraris/dise%C3%B1ando-formularios-m%C3%A1s-efectivos-estructura-inputs-labels-y-acciones-81ac011ea05f</w:t>
        </w:r>
      </w:hyperlink>
    </w:p>
    <w:p w14:paraId="50B90424" w14:textId="337F48EB" w:rsidR="006B3A9B" w:rsidRPr="007C12A0" w:rsidRDefault="0009110A" w:rsidP="009B715A">
      <w:pPr>
        <w:rPr>
          <w:color w:val="000000" w:themeColor="text1"/>
          <w:lang w:val="en-US"/>
        </w:rPr>
      </w:pPr>
      <w:r w:rsidRPr="007C12A0">
        <w:rPr>
          <w:color w:val="000000" w:themeColor="text1"/>
          <w:lang w:val="en-US"/>
        </w:rPr>
        <w:t>Calendar</w:t>
      </w:r>
    </w:p>
    <w:p w14:paraId="63981061"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form</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action</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w:t>
      </w:r>
      <w:r w:rsidRPr="004B76B2">
        <w:rPr>
          <w:rFonts w:ascii="Consolas" w:eastAsia="Times New Roman" w:hAnsi="Consolas" w:cs="Times New Roman"/>
          <w:color w:val="808080"/>
          <w:sz w:val="21"/>
          <w:szCs w:val="21"/>
          <w:lang w:val="en-US" w:eastAsia="es-ES"/>
        </w:rPr>
        <w:t>&gt;</w:t>
      </w:r>
    </w:p>
    <w:p w14:paraId="5BB942D0"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for</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"hora"</w:t>
      </w:r>
      <w:r w:rsidRPr="004B76B2">
        <w:rPr>
          <w:rFonts w:ascii="Consolas" w:eastAsia="Times New Roman" w:hAnsi="Consolas" w:cs="Times New Roman"/>
          <w:color w:val="808080"/>
          <w:sz w:val="21"/>
          <w:szCs w:val="21"/>
          <w:lang w:val="en-US" w:eastAsia="es-ES"/>
        </w:rPr>
        <w:t>&gt;</w:t>
      </w:r>
    </w:p>
    <w:p w14:paraId="6D44FCC7"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r w:rsidRPr="004B76B2">
        <w:rPr>
          <w:rFonts w:ascii="Consolas" w:eastAsia="Times New Roman" w:hAnsi="Consolas" w:cs="Times New Roman"/>
          <w:color w:val="D4D4D4"/>
          <w:sz w:val="21"/>
          <w:szCs w:val="21"/>
          <w:lang w:val="en-US" w:eastAsia="es-ES"/>
        </w:rPr>
        <w:t>Hora</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p>
    <w:p w14:paraId="0AA2489F"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input</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type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"time"</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id</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"hora"</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name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"hora</w:t>
      </w:r>
    </w:p>
    <w:p w14:paraId="0EC8A5A6"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CE9178"/>
          <w:sz w:val="21"/>
          <w:szCs w:val="21"/>
          <w:lang w:val="en-US" w:eastAsia="es-ES"/>
        </w:rPr>
        <w:t>            "</w:t>
      </w:r>
      <w:r w:rsidRPr="004B76B2">
        <w:rPr>
          <w:rFonts w:ascii="Consolas" w:eastAsia="Times New Roman" w:hAnsi="Consolas" w:cs="Times New Roman"/>
          <w:color w:val="808080"/>
          <w:sz w:val="21"/>
          <w:szCs w:val="21"/>
          <w:lang w:val="en-US" w:eastAsia="es-ES"/>
        </w:rPr>
        <w:t>&gt;</w:t>
      </w:r>
    </w:p>
    <w:p w14:paraId="42879963"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808080"/>
          <w:sz w:val="21"/>
          <w:szCs w:val="21"/>
          <w:lang w:val="en-US" w:eastAsia="es-ES"/>
        </w:rPr>
        <w:t>&gt;</w:t>
      </w:r>
    </w:p>
    <w:p w14:paraId="67143AC3"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for</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"dia"</w:t>
      </w:r>
      <w:r w:rsidRPr="004B76B2">
        <w:rPr>
          <w:rFonts w:ascii="Consolas" w:eastAsia="Times New Roman" w:hAnsi="Consolas" w:cs="Times New Roman"/>
          <w:color w:val="808080"/>
          <w:sz w:val="21"/>
          <w:szCs w:val="21"/>
          <w:lang w:val="en-US" w:eastAsia="es-ES"/>
        </w:rPr>
        <w:t>&gt;</w:t>
      </w:r>
    </w:p>
    <w:p w14:paraId="0E1F35D7"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r w:rsidRPr="004B76B2">
        <w:rPr>
          <w:rFonts w:ascii="Consolas" w:eastAsia="Times New Roman" w:hAnsi="Consolas" w:cs="Times New Roman"/>
          <w:color w:val="D4D4D4"/>
          <w:sz w:val="21"/>
          <w:szCs w:val="21"/>
          <w:lang w:val="en-US" w:eastAsia="es-ES"/>
        </w:rPr>
        <w:t>Día</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p>
    <w:p w14:paraId="5E613B44"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input</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type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"date"</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id</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"dia"</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name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"dia</w:t>
      </w:r>
    </w:p>
    <w:p w14:paraId="532B8874"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CE9178"/>
          <w:sz w:val="21"/>
          <w:szCs w:val="21"/>
          <w:lang w:val="en-US" w:eastAsia="es-ES"/>
        </w:rPr>
        <w:t>            "</w:t>
      </w:r>
      <w:r w:rsidRPr="004B76B2">
        <w:rPr>
          <w:rFonts w:ascii="Consolas" w:eastAsia="Times New Roman" w:hAnsi="Consolas" w:cs="Times New Roman"/>
          <w:color w:val="808080"/>
          <w:sz w:val="21"/>
          <w:szCs w:val="21"/>
          <w:lang w:val="en-US" w:eastAsia="es-ES"/>
        </w:rPr>
        <w:t>&gt;</w:t>
      </w:r>
    </w:p>
    <w:p w14:paraId="481EA16F"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808080"/>
          <w:sz w:val="21"/>
          <w:szCs w:val="21"/>
          <w:lang w:val="en-US" w:eastAsia="es-ES"/>
        </w:rPr>
        <w:t>&gt;</w:t>
      </w:r>
    </w:p>
    <w:p w14:paraId="5A23EA40"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for</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"semana"</w:t>
      </w:r>
      <w:r w:rsidRPr="004B76B2">
        <w:rPr>
          <w:rFonts w:ascii="Consolas" w:eastAsia="Times New Roman" w:hAnsi="Consolas" w:cs="Times New Roman"/>
          <w:color w:val="808080"/>
          <w:sz w:val="21"/>
          <w:szCs w:val="21"/>
          <w:lang w:val="en-US" w:eastAsia="es-ES"/>
        </w:rPr>
        <w:t>&gt;</w:t>
      </w:r>
    </w:p>
    <w:p w14:paraId="2EDE8BAB"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r w:rsidRPr="004B76B2">
        <w:rPr>
          <w:rFonts w:ascii="Consolas" w:eastAsia="Times New Roman" w:hAnsi="Consolas" w:cs="Times New Roman"/>
          <w:color w:val="D4D4D4"/>
          <w:sz w:val="21"/>
          <w:szCs w:val="21"/>
          <w:lang w:val="en-US" w:eastAsia="es-ES"/>
        </w:rPr>
        <w:t>Week</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p>
    <w:p w14:paraId="2AA0E09C"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input</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type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"week"</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id</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"semana"</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name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"semana</w:t>
      </w:r>
    </w:p>
    <w:p w14:paraId="78D59111"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CE9178"/>
          <w:sz w:val="21"/>
          <w:szCs w:val="21"/>
          <w:lang w:val="en-US" w:eastAsia="es-ES"/>
        </w:rPr>
        <w:t>            "</w:t>
      </w:r>
      <w:r w:rsidRPr="004B76B2">
        <w:rPr>
          <w:rFonts w:ascii="Consolas" w:eastAsia="Times New Roman" w:hAnsi="Consolas" w:cs="Times New Roman"/>
          <w:color w:val="808080"/>
          <w:sz w:val="21"/>
          <w:szCs w:val="21"/>
          <w:lang w:val="en-US" w:eastAsia="es-ES"/>
        </w:rPr>
        <w:t>&gt;</w:t>
      </w:r>
    </w:p>
    <w:p w14:paraId="342B358F"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808080"/>
          <w:sz w:val="21"/>
          <w:szCs w:val="21"/>
          <w:lang w:val="en-US" w:eastAsia="es-ES"/>
        </w:rPr>
        <w:t>&gt;</w:t>
      </w:r>
    </w:p>
    <w:p w14:paraId="78B27681"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for</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"mes"</w:t>
      </w:r>
      <w:r w:rsidRPr="004B76B2">
        <w:rPr>
          <w:rFonts w:ascii="Consolas" w:eastAsia="Times New Roman" w:hAnsi="Consolas" w:cs="Times New Roman"/>
          <w:color w:val="808080"/>
          <w:sz w:val="21"/>
          <w:szCs w:val="21"/>
          <w:lang w:val="en-US" w:eastAsia="es-ES"/>
        </w:rPr>
        <w:t>&gt;</w:t>
      </w:r>
    </w:p>
    <w:p w14:paraId="71791E9C"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r w:rsidRPr="004B76B2">
        <w:rPr>
          <w:rFonts w:ascii="Consolas" w:eastAsia="Times New Roman" w:hAnsi="Consolas" w:cs="Times New Roman"/>
          <w:color w:val="D4D4D4"/>
          <w:sz w:val="21"/>
          <w:szCs w:val="21"/>
          <w:lang w:val="en-US" w:eastAsia="es-ES"/>
        </w:rPr>
        <w:t>Mes</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span</w:t>
      </w:r>
      <w:r w:rsidRPr="004B76B2">
        <w:rPr>
          <w:rFonts w:ascii="Consolas" w:eastAsia="Times New Roman" w:hAnsi="Consolas" w:cs="Times New Roman"/>
          <w:color w:val="808080"/>
          <w:sz w:val="21"/>
          <w:szCs w:val="21"/>
          <w:lang w:val="en-US" w:eastAsia="es-ES"/>
        </w:rPr>
        <w:t>&gt;</w:t>
      </w:r>
    </w:p>
    <w:p w14:paraId="4E98284E"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input</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type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"month"</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id</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"mes"</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name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"mes</w:t>
      </w:r>
    </w:p>
    <w:p w14:paraId="3E4F05E3"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CE9178"/>
          <w:sz w:val="21"/>
          <w:szCs w:val="21"/>
          <w:lang w:val="en-US" w:eastAsia="es-ES"/>
        </w:rPr>
        <w:t>            "</w:t>
      </w:r>
      <w:r w:rsidRPr="004B76B2">
        <w:rPr>
          <w:rFonts w:ascii="Consolas" w:eastAsia="Times New Roman" w:hAnsi="Consolas" w:cs="Times New Roman"/>
          <w:color w:val="808080"/>
          <w:sz w:val="21"/>
          <w:szCs w:val="21"/>
          <w:lang w:val="en-US" w:eastAsia="es-ES"/>
        </w:rPr>
        <w:t>&gt;</w:t>
      </w:r>
    </w:p>
    <w:p w14:paraId="78A1AF3A"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label</w:t>
      </w:r>
      <w:r w:rsidRPr="004B76B2">
        <w:rPr>
          <w:rFonts w:ascii="Consolas" w:eastAsia="Times New Roman" w:hAnsi="Consolas" w:cs="Times New Roman"/>
          <w:color w:val="808080"/>
          <w:sz w:val="21"/>
          <w:szCs w:val="21"/>
          <w:lang w:val="en-US" w:eastAsia="es-ES"/>
        </w:rPr>
        <w:t>&gt;</w:t>
      </w:r>
    </w:p>
    <w:p w14:paraId="6DCC3522"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input</w:t>
      </w: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9CDCFE"/>
          <w:sz w:val="21"/>
          <w:szCs w:val="21"/>
          <w:lang w:val="en-US" w:eastAsia="es-ES"/>
        </w:rPr>
        <w:t>type</w:t>
      </w:r>
      <w:r w:rsidRPr="004B76B2">
        <w:rPr>
          <w:rFonts w:ascii="Consolas" w:eastAsia="Times New Roman" w:hAnsi="Consolas" w:cs="Times New Roman"/>
          <w:color w:val="D4D4D4"/>
          <w:sz w:val="21"/>
          <w:szCs w:val="21"/>
          <w:lang w:val="en-US" w:eastAsia="es-ES"/>
        </w:rPr>
        <w:t>=</w:t>
      </w:r>
      <w:r w:rsidRPr="004B76B2">
        <w:rPr>
          <w:rFonts w:ascii="Consolas" w:eastAsia="Times New Roman" w:hAnsi="Consolas" w:cs="Times New Roman"/>
          <w:color w:val="CE9178"/>
          <w:sz w:val="21"/>
          <w:szCs w:val="21"/>
          <w:lang w:val="en-US" w:eastAsia="es-ES"/>
        </w:rPr>
        <w:t>"submit"</w:t>
      </w:r>
      <w:r w:rsidRPr="004B76B2">
        <w:rPr>
          <w:rFonts w:ascii="Consolas" w:eastAsia="Times New Roman" w:hAnsi="Consolas" w:cs="Times New Roman"/>
          <w:color w:val="808080"/>
          <w:sz w:val="21"/>
          <w:szCs w:val="21"/>
          <w:lang w:val="en-US" w:eastAsia="es-ES"/>
        </w:rPr>
        <w:t>&gt;</w:t>
      </w:r>
    </w:p>
    <w:p w14:paraId="4E1F5D4D" w14:textId="77777777" w:rsidR="004B76B2" w:rsidRPr="004B76B2" w:rsidRDefault="004B76B2" w:rsidP="004B76B2">
      <w:pPr>
        <w:shd w:val="clear" w:color="auto" w:fill="1E1E1E"/>
        <w:spacing w:after="0" w:line="285" w:lineRule="atLeast"/>
        <w:rPr>
          <w:rFonts w:ascii="Consolas" w:eastAsia="Times New Roman" w:hAnsi="Consolas" w:cs="Times New Roman"/>
          <w:color w:val="D4D4D4"/>
          <w:sz w:val="21"/>
          <w:szCs w:val="21"/>
          <w:lang w:val="en-US" w:eastAsia="es-ES"/>
        </w:rPr>
      </w:pPr>
      <w:r w:rsidRPr="004B76B2">
        <w:rPr>
          <w:rFonts w:ascii="Consolas" w:eastAsia="Times New Roman" w:hAnsi="Consolas" w:cs="Times New Roman"/>
          <w:color w:val="D4D4D4"/>
          <w:sz w:val="21"/>
          <w:szCs w:val="21"/>
          <w:lang w:val="en-US" w:eastAsia="es-ES"/>
        </w:rPr>
        <w:t xml:space="preserve">    </w:t>
      </w:r>
      <w:r w:rsidRPr="004B76B2">
        <w:rPr>
          <w:rFonts w:ascii="Consolas" w:eastAsia="Times New Roman" w:hAnsi="Consolas" w:cs="Times New Roman"/>
          <w:color w:val="808080"/>
          <w:sz w:val="21"/>
          <w:szCs w:val="21"/>
          <w:lang w:val="en-US" w:eastAsia="es-ES"/>
        </w:rPr>
        <w:t>&lt;/</w:t>
      </w:r>
      <w:r w:rsidRPr="004B76B2">
        <w:rPr>
          <w:rFonts w:ascii="Consolas" w:eastAsia="Times New Roman" w:hAnsi="Consolas" w:cs="Times New Roman"/>
          <w:color w:val="569CD6"/>
          <w:sz w:val="21"/>
          <w:szCs w:val="21"/>
          <w:lang w:val="en-US" w:eastAsia="es-ES"/>
        </w:rPr>
        <w:t>form</w:t>
      </w:r>
      <w:r w:rsidRPr="004B76B2">
        <w:rPr>
          <w:rFonts w:ascii="Consolas" w:eastAsia="Times New Roman" w:hAnsi="Consolas" w:cs="Times New Roman"/>
          <w:color w:val="808080"/>
          <w:sz w:val="21"/>
          <w:szCs w:val="21"/>
          <w:lang w:val="en-US" w:eastAsia="es-ES"/>
        </w:rPr>
        <w:t>&gt;</w:t>
      </w:r>
    </w:p>
    <w:p w14:paraId="3B73B1F2" w14:textId="77777777" w:rsidR="0009110A" w:rsidRDefault="0009110A" w:rsidP="009B715A">
      <w:pPr>
        <w:rPr>
          <w:color w:val="000000" w:themeColor="text1"/>
          <w:lang w:val="en-US"/>
        </w:rPr>
      </w:pPr>
    </w:p>
    <w:p w14:paraId="1ADD45AF" w14:textId="6408F5F4" w:rsidR="004B76B2" w:rsidRDefault="004B76B2" w:rsidP="009B715A">
      <w:pPr>
        <w:rPr>
          <w:color w:val="000000" w:themeColor="text1"/>
          <w:lang w:val="es-ES"/>
        </w:rPr>
      </w:pPr>
      <w:r w:rsidRPr="004B76B2">
        <w:rPr>
          <w:color w:val="000000" w:themeColor="text1"/>
          <w:lang w:val="es-ES"/>
        </w:rPr>
        <w:t>Se recomienda usar chrome ya q</w:t>
      </w:r>
      <w:r>
        <w:rPr>
          <w:color w:val="000000" w:themeColor="text1"/>
          <w:lang w:val="es-ES"/>
        </w:rPr>
        <w:t>ue mozilla no renderiza correctamente los inputs month, week.</w:t>
      </w:r>
    </w:p>
    <w:p w14:paraId="463F0DC4" w14:textId="7AE33B3C" w:rsidR="004B76B2" w:rsidRDefault="00416807" w:rsidP="009B715A">
      <w:pPr>
        <w:rPr>
          <w:color w:val="000000" w:themeColor="text1"/>
          <w:lang w:val="es-ES"/>
        </w:rPr>
      </w:pPr>
      <w:r>
        <w:rPr>
          <w:color w:val="000000" w:themeColor="text1"/>
          <w:lang w:val="es-ES"/>
        </w:rPr>
        <w:t>Calendario completo</w:t>
      </w:r>
    </w:p>
    <w:p w14:paraId="78187D5E" w14:textId="77777777" w:rsidR="00416807" w:rsidRDefault="00416807" w:rsidP="009B715A">
      <w:pPr>
        <w:rPr>
          <w:color w:val="000000" w:themeColor="text1"/>
          <w:lang w:val="es-ES"/>
        </w:rPr>
      </w:pPr>
    </w:p>
    <w:p w14:paraId="68D44532"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form</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action</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w:t>
      </w:r>
      <w:r w:rsidRPr="007C12A0">
        <w:rPr>
          <w:rFonts w:ascii="Consolas" w:eastAsia="Times New Roman" w:hAnsi="Consolas" w:cs="Times New Roman"/>
          <w:color w:val="808080"/>
          <w:sz w:val="21"/>
          <w:szCs w:val="21"/>
          <w:lang w:val="es-ES" w:eastAsia="es-ES"/>
        </w:rPr>
        <w:t>&gt;</w:t>
      </w:r>
    </w:p>
    <w:p w14:paraId="326F8F4B"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label</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for</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"calendario"</w:t>
      </w:r>
      <w:r w:rsidRPr="007C12A0">
        <w:rPr>
          <w:rFonts w:ascii="Consolas" w:eastAsia="Times New Roman" w:hAnsi="Consolas" w:cs="Times New Roman"/>
          <w:color w:val="808080"/>
          <w:sz w:val="21"/>
          <w:szCs w:val="21"/>
          <w:lang w:val="es-ES" w:eastAsia="es-ES"/>
        </w:rPr>
        <w:t>&gt;</w:t>
      </w:r>
    </w:p>
    <w:p w14:paraId="7CD8FAF2"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span</w:t>
      </w:r>
      <w:r w:rsidRPr="007C12A0">
        <w:rPr>
          <w:rFonts w:ascii="Consolas" w:eastAsia="Times New Roman" w:hAnsi="Consolas" w:cs="Times New Roman"/>
          <w:color w:val="808080"/>
          <w:sz w:val="21"/>
          <w:szCs w:val="21"/>
          <w:lang w:val="es-ES" w:eastAsia="es-ES"/>
        </w:rPr>
        <w:t>&gt;</w:t>
      </w:r>
      <w:r w:rsidRPr="007C12A0">
        <w:rPr>
          <w:rFonts w:ascii="Consolas" w:eastAsia="Times New Roman" w:hAnsi="Consolas" w:cs="Times New Roman"/>
          <w:color w:val="D4D4D4"/>
          <w:sz w:val="21"/>
          <w:szCs w:val="21"/>
          <w:lang w:val="es-ES" w:eastAsia="es-ES"/>
        </w:rPr>
        <w:t>calendario</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span</w:t>
      </w:r>
      <w:r w:rsidRPr="007C12A0">
        <w:rPr>
          <w:rFonts w:ascii="Consolas" w:eastAsia="Times New Roman" w:hAnsi="Consolas" w:cs="Times New Roman"/>
          <w:color w:val="808080"/>
          <w:sz w:val="21"/>
          <w:szCs w:val="21"/>
          <w:lang w:val="es-ES" w:eastAsia="es-ES"/>
        </w:rPr>
        <w:t>&gt;</w:t>
      </w:r>
    </w:p>
    <w:p w14:paraId="2B2019CA"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input</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type</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"datetime-local"</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id</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"calendario"</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name</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"calendario"</w:t>
      </w:r>
      <w:r w:rsidRPr="007C12A0">
        <w:rPr>
          <w:rFonts w:ascii="Consolas" w:eastAsia="Times New Roman" w:hAnsi="Consolas" w:cs="Times New Roman"/>
          <w:color w:val="808080"/>
          <w:sz w:val="21"/>
          <w:szCs w:val="21"/>
          <w:lang w:val="es-ES" w:eastAsia="es-ES"/>
        </w:rPr>
        <w:t>&gt;</w:t>
      </w:r>
    </w:p>
    <w:p w14:paraId="098A283D"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label</w:t>
      </w:r>
      <w:r w:rsidRPr="007C12A0">
        <w:rPr>
          <w:rFonts w:ascii="Consolas" w:eastAsia="Times New Roman" w:hAnsi="Consolas" w:cs="Times New Roman"/>
          <w:color w:val="808080"/>
          <w:sz w:val="21"/>
          <w:szCs w:val="21"/>
          <w:lang w:val="es-ES" w:eastAsia="es-ES"/>
        </w:rPr>
        <w:t>&gt;</w:t>
      </w:r>
    </w:p>
    <w:p w14:paraId="14365513" w14:textId="77777777" w:rsidR="00416807" w:rsidRPr="007C12A0"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808080"/>
          <w:sz w:val="21"/>
          <w:szCs w:val="21"/>
          <w:lang w:val="es-ES" w:eastAsia="es-ES"/>
        </w:rPr>
        <w:t>&lt;</w:t>
      </w:r>
      <w:r w:rsidRPr="007C12A0">
        <w:rPr>
          <w:rFonts w:ascii="Consolas" w:eastAsia="Times New Roman" w:hAnsi="Consolas" w:cs="Times New Roman"/>
          <w:color w:val="569CD6"/>
          <w:sz w:val="21"/>
          <w:szCs w:val="21"/>
          <w:lang w:val="es-ES" w:eastAsia="es-ES"/>
        </w:rPr>
        <w:t>input</w:t>
      </w:r>
      <w:r w:rsidRPr="007C12A0">
        <w:rPr>
          <w:rFonts w:ascii="Consolas" w:eastAsia="Times New Roman" w:hAnsi="Consolas" w:cs="Times New Roman"/>
          <w:color w:val="D4D4D4"/>
          <w:sz w:val="21"/>
          <w:szCs w:val="21"/>
          <w:lang w:val="es-ES" w:eastAsia="es-ES"/>
        </w:rPr>
        <w:t xml:space="preserve"> </w:t>
      </w:r>
      <w:r w:rsidRPr="007C12A0">
        <w:rPr>
          <w:rFonts w:ascii="Consolas" w:eastAsia="Times New Roman" w:hAnsi="Consolas" w:cs="Times New Roman"/>
          <w:color w:val="9CDCFE"/>
          <w:sz w:val="21"/>
          <w:szCs w:val="21"/>
          <w:lang w:val="es-ES" w:eastAsia="es-ES"/>
        </w:rPr>
        <w:t>type</w:t>
      </w:r>
      <w:r w:rsidRPr="007C12A0">
        <w:rPr>
          <w:rFonts w:ascii="Consolas" w:eastAsia="Times New Roman" w:hAnsi="Consolas" w:cs="Times New Roman"/>
          <w:color w:val="D4D4D4"/>
          <w:sz w:val="21"/>
          <w:szCs w:val="21"/>
          <w:lang w:val="es-ES" w:eastAsia="es-ES"/>
        </w:rPr>
        <w:t>=</w:t>
      </w:r>
      <w:r w:rsidRPr="007C12A0">
        <w:rPr>
          <w:rFonts w:ascii="Consolas" w:eastAsia="Times New Roman" w:hAnsi="Consolas" w:cs="Times New Roman"/>
          <w:color w:val="CE9178"/>
          <w:sz w:val="21"/>
          <w:szCs w:val="21"/>
          <w:lang w:val="es-ES" w:eastAsia="es-ES"/>
        </w:rPr>
        <w:t>"submit"</w:t>
      </w:r>
      <w:r w:rsidRPr="007C12A0">
        <w:rPr>
          <w:rFonts w:ascii="Consolas" w:eastAsia="Times New Roman" w:hAnsi="Consolas" w:cs="Times New Roman"/>
          <w:color w:val="808080"/>
          <w:sz w:val="21"/>
          <w:szCs w:val="21"/>
          <w:lang w:val="es-ES" w:eastAsia="es-ES"/>
        </w:rPr>
        <w:t>&gt;</w:t>
      </w:r>
    </w:p>
    <w:p w14:paraId="036A7420" w14:textId="77777777" w:rsidR="00416807" w:rsidRPr="00416807" w:rsidRDefault="00416807" w:rsidP="00416807">
      <w:pPr>
        <w:shd w:val="clear" w:color="auto" w:fill="1E1E1E"/>
        <w:spacing w:after="0" w:line="285" w:lineRule="atLeast"/>
        <w:rPr>
          <w:rFonts w:ascii="Consolas" w:eastAsia="Times New Roman" w:hAnsi="Consolas" w:cs="Times New Roman"/>
          <w:color w:val="D4D4D4"/>
          <w:sz w:val="21"/>
          <w:szCs w:val="21"/>
          <w:lang w:val="es-ES" w:eastAsia="es-ES"/>
        </w:rPr>
      </w:pPr>
      <w:r w:rsidRPr="00416807">
        <w:rPr>
          <w:rFonts w:ascii="Consolas" w:eastAsia="Times New Roman" w:hAnsi="Consolas" w:cs="Times New Roman"/>
          <w:color w:val="808080"/>
          <w:sz w:val="21"/>
          <w:szCs w:val="21"/>
          <w:lang w:val="es-ES" w:eastAsia="es-ES"/>
        </w:rPr>
        <w:t>&lt;/</w:t>
      </w:r>
      <w:r w:rsidRPr="00416807">
        <w:rPr>
          <w:rFonts w:ascii="Consolas" w:eastAsia="Times New Roman" w:hAnsi="Consolas" w:cs="Times New Roman"/>
          <w:color w:val="569CD6"/>
          <w:sz w:val="21"/>
          <w:szCs w:val="21"/>
          <w:lang w:val="es-ES" w:eastAsia="es-ES"/>
        </w:rPr>
        <w:t>form</w:t>
      </w:r>
      <w:r w:rsidRPr="00416807">
        <w:rPr>
          <w:rFonts w:ascii="Consolas" w:eastAsia="Times New Roman" w:hAnsi="Consolas" w:cs="Times New Roman"/>
          <w:color w:val="808080"/>
          <w:sz w:val="21"/>
          <w:szCs w:val="21"/>
          <w:lang w:val="es-ES" w:eastAsia="es-ES"/>
        </w:rPr>
        <w:t>&gt;</w:t>
      </w:r>
    </w:p>
    <w:p w14:paraId="19A7893E" w14:textId="77777777" w:rsidR="00416807" w:rsidRDefault="00416807" w:rsidP="009B715A">
      <w:pPr>
        <w:rPr>
          <w:color w:val="000000" w:themeColor="text1"/>
          <w:lang w:val="es-ES"/>
        </w:rPr>
      </w:pPr>
    </w:p>
    <w:p w14:paraId="770BC27F" w14:textId="7FE38179" w:rsidR="00416807" w:rsidRDefault="00416807" w:rsidP="009B715A">
      <w:pPr>
        <w:rPr>
          <w:color w:val="000000" w:themeColor="text1"/>
          <w:lang w:val="es-ES"/>
        </w:rPr>
      </w:pPr>
      <w:r>
        <w:rPr>
          <w:color w:val="000000" w:themeColor="text1"/>
          <w:lang w:val="es-ES"/>
        </w:rPr>
        <w:t>Así mismo se recomienda usarlo en Chrome en donde sale mas completo.</w:t>
      </w:r>
    </w:p>
    <w:p w14:paraId="6CC9CC9C" w14:textId="77777777" w:rsidR="00C22969" w:rsidRDefault="00C22969" w:rsidP="00C22969">
      <w:pPr>
        <w:rPr>
          <w:color w:val="000000" w:themeColor="text1"/>
          <w:lang w:val="es-ES"/>
        </w:rPr>
      </w:pPr>
    </w:p>
    <w:p w14:paraId="14BB6679" w14:textId="77777777" w:rsidR="00C22969" w:rsidRDefault="00C22969" w:rsidP="00C22969">
      <w:pPr>
        <w:rPr>
          <w:color w:val="000000" w:themeColor="text1"/>
          <w:lang w:val="es-ES"/>
        </w:rPr>
      </w:pPr>
      <w:r w:rsidRPr="00416807">
        <w:rPr>
          <w:noProof/>
          <w:color w:val="000000" w:themeColor="text1"/>
          <w:lang w:val="es-EC" w:eastAsia="es-EC"/>
        </w:rPr>
        <w:drawing>
          <wp:inline distT="0" distB="0" distL="0" distR="0" wp14:anchorId="49E3FF7F" wp14:editId="4ACD95FC">
            <wp:extent cx="4124901" cy="3105583"/>
            <wp:effectExtent l="19050" t="19050" r="28575" b="19050"/>
            <wp:docPr id="30705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7083" name=""/>
                    <pic:cNvPicPr/>
                  </pic:nvPicPr>
                  <pic:blipFill>
                    <a:blip r:embed="rId15"/>
                    <a:stretch>
                      <a:fillRect/>
                    </a:stretch>
                  </pic:blipFill>
                  <pic:spPr>
                    <a:xfrm>
                      <a:off x="0" y="0"/>
                      <a:ext cx="4124901" cy="3105583"/>
                    </a:xfrm>
                    <a:prstGeom prst="rect">
                      <a:avLst/>
                    </a:prstGeom>
                    <a:ln>
                      <a:solidFill>
                        <a:schemeClr val="accent1"/>
                      </a:solidFill>
                    </a:ln>
                  </pic:spPr>
                </pic:pic>
              </a:graphicData>
            </a:graphic>
          </wp:inline>
        </w:drawing>
      </w:r>
    </w:p>
    <w:p w14:paraId="7456F5B6" w14:textId="77777777" w:rsidR="00C22969" w:rsidRDefault="00C22969" w:rsidP="00D546BA">
      <w:pPr>
        <w:pStyle w:val="Ttulo2"/>
        <w:rPr>
          <w:lang w:val="es-ES"/>
        </w:rPr>
      </w:pPr>
      <w:r>
        <w:rPr>
          <w:lang w:val="es-ES"/>
        </w:rPr>
        <w:t>Tipos de inputs</w:t>
      </w:r>
    </w:p>
    <w:p w14:paraId="471D4B71" w14:textId="77777777" w:rsidR="00C22969" w:rsidRDefault="00000000" w:rsidP="00C22969">
      <w:pPr>
        <w:rPr>
          <w:color w:val="000000" w:themeColor="text1"/>
          <w:lang w:val="es-ES"/>
        </w:rPr>
      </w:pPr>
      <w:hyperlink r:id="rId16" w:history="1">
        <w:r w:rsidR="00C22969" w:rsidRPr="00DF1D22">
          <w:rPr>
            <w:rStyle w:val="Hipervnculo"/>
            <w:lang w:val="es-ES"/>
          </w:rPr>
          <w:t>https://developer.mozilla.org/es/docs/Web/HTML/Element/input</w:t>
        </w:r>
      </w:hyperlink>
    </w:p>
    <w:p w14:paraId="504E7420" w14:textId="77777777" w:rsidR="00C22969" w:rsidRDefault="00C22969" w:rsidP="009B715A">
      <w:pPr>
        <w:rPr>
          <w:color w:val="000000" w:themeColor="text1"/>
          <w:lang w:val="es-ES"/>
        </w:rPr>
      </w:pPr>
    </w:p>
    <w:p w14:paraId="36B9B9E2" w14:textId="00249F24" w:rsidR="000729D0" w:rsidRDefault="000729D0" w:rsidP="00D546BA">
      <w:pPr>
        <w:pStyle w:val="Ttulo2"/>
        <w:rPr>
          <w:lang w:val="es-ES"/>
        </w:rPr>
      </w:pPr>
      <w:r>
        <w:rPr>
          <w:lang w:val="es-ES"/>
        </w:rPr>
        <w:t>Classe 18</w:t>
      </w:r>
      <w:r w:rsidR="00C22969">
        <w:rPr>
          <w:lang w:val="es-ES"/>
        </w:rPr>
        <w:t>-Autocomplete y required</w:t>
      </w:r>
    </w:p>
    <w:p w14:paraId="6C40BF4B" w14:textId="77777777" w:rsidR="00C22969" w:rsidRDefault="00000000" w:rsidP="00C22969">
      <w:pPr>
        <w:pStyle w:val="NormalWeb"/>
        <w:shd w:val="clear" w:color="auto" w:fill="24385B"/>
        <w:spacing w:before="0" w:beforeAutospacing="0" w:after="0" w:afterAutospacing="0"/>
        <w:rPr>
          <w:rFonts w:ascii="Roboto" w:hAnsi="Roboto"/>
          <w:color w:val="EFF3F8"/>
          <w:sz w:val="21"/>
          <w:szCs w:val="21"/>
        </w:rPr>
      </w:pPr>
      <w:hyperlink r:id="rId17" w:tgtFrame="_blank" w:history="1">
        <w:r w:rsidR="00C22969">
          <w:rPr>
            <w:rStyle w:val="Hipervnculo"/>
            <w:rFonts w:ascii="Roboto" w:hAnsi="Roboto"/>
            <w:color w:val="33B1FF"/>
            <w:sz w:val="21"/>
            <w:szCs w:val="21"/>
          </w:rPr>
          <w:t>https://developer.mozilla.org/es/docs/Web/HTML/Atributos/autocomplete</w:t>
        </w:r>
      </w:hyperlink>
      <w:r w:rsidR="00C22969">
        <w:rPr>
          <w:rFonts w:ascii="Roboto" w:hAnsi="Roboto"/>
          <w:color w:val="EFF3F8"/>
          <w:sz w:val="21"/>
          <w:szCs w:val="21"/>
        </w:rPr>
        <w:br/>
        <w:t>Valores autocomplete:</w:t>
      </w:r>
    </w:p>
    <w:p w14:paraId="0AF79E6E"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“off”:</w:t>
      </w:r>
      <w:r>
        <w:rPr>
          <w:rFonts w:ascii="Roboto" w:hAnsi="Roboto"/>
          <w:color w:val="EFF3F8"/>
          <w:sz w:val="21"/>
          <w:szCs w:val="21"/>
        </w:rPr>
        <w:br/>
        <w:t>El navegador no puede ingresar o seleccionar automáticamente un valor para este campo. Es posible que el documento o la aplicación proporcione su propia función de autocompletar, o que los problemas de seguridad requieran que el valor del campo no se ingrese automáticamente.</w:t>
      </w:r>
    </w:p>
    <w:p w14:paraId="588590F1"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“on”:</w:t>
      </w:r>
      <w:r>
        <w:rPr>
          <w:rFonts w:ascii="Roboto" w:hAnsi="Roboto"/>
          <w:color w:val="EFF3F8"/>
          <w:sz w:val="21"/>
          <w:szCs w:val="21"/>
        </w:rPr>
        <w:br/>
        <w:t>El navegador puede completar automáticamente la entrada. No se proporciona ninguna orientación sobre el tipo de datos que se esperan en el campo, por lo que el navegador puede usar su propio criterio.</w:t>
      </w:r>
    </w:p>
    <w:p w14:paraId="1716431F"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“name”:</w:t>
      </w:r>
    </w:p>
    <w:p w14:paraId="4C19C05F"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El campo espera que el valor sea el nombre completo de una persona. Generalmente se prefiere usar “nombre” en lugar de dividir el nombre en sus componentes porque evita tratar con la amplia diversidad de nombres humanos y cómo están estructurados; sin embargo, puede usar los siguientes valores de autocompletar si necesita dividir el nombre en sus componentes:</w:t>
      </w:r>
    </w:p>
    <w:p w14:paraId="12F5DAA0" w14:textId="77777777" w:rsidR="00C22969" w:rsidRPr="007C12A0"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lang w:val="en-US"/>
        </w:rPr>
      </w:pPr>
      <w:r w:rsidRPr="007C12A0">
        <w:rPr>
          <w:rStyle w:val="Textoennegrita"/>
          <w:rFonts w:ascii="Roboto" w:hAnsi="Roboto"/>
          <w:color w:val="EFF3F8"/>
          <w:sz w:val="21"/>
          <w:szCs w:val="21"/>
          <w:lang w:val="en-US"/>
        </w:rPr>
        <w:t>"</w:t>
      </w:r>
      <w:proofErr w:type="gramStart"/>
      <w:r w:rsidRPr="007C12A0">
        <w:rPr>
          <w:rStyle w:val="Textoennegrita"/>
          <w:rFonts w:ascii="Roboto" w:hAnsi="Roboto"/>
          <w:color w:val="EFF3F8"/>
          <w:sz w:val="21"/>
          <w:szCs w:val="21"/>
          <w:lang w:val="en-US"/>
        </w:rPr>
        <w:t>honorific</w:t>
      </w:r>
      <w:proofErr w:type="gramEnd"/>
      <w:r w:rsidRPr="007C12A0">
        <w:rPr>
          <w:rStyle w:val="Textoennegrita"/>
          <w:rFonts w:ascii="Roboto" w:hAnsi="Roboto"/>
          <w:color w:val="EFF3F8"/>
          <w:sz w:val="21"/>
          <w:szCs w:val="21"/>
          <w:lang w:val="en-US"/>
        </w:rPr>
        <w:t>-prefix"</w:t>
      </w:r>
      <w:r w:rsidRPr="007C12A0">
        <w:rPr>
          <w:rFonts w:ascii="Roboto" w:hAnsi="Roboto"/>
          <w:color w:val="EFF3F8"/>
          <w:sz w:val="21"/>
          <w:szCs w:val="21"/>
          <w:lang w:val="en-US"/>
        </w:rPr>
        <w:br/>
        <w:t>Prefijo tipo “Mrs.”, “Mr.”, “Miss”, “Ms.”, “Dr.”, or “Mlle.”.</w:t>
      </w:r>
    </w:p>
    <w:p w14:paraId="7CD0E4FE" w14:textId="77777777" w:rsidR="00C22969" w:rsidRPr="007C12A0"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lang w:val="en-US"/>
        </w:rPr>
      </w:pPr>
      <w:r w:rsidRPr="007C12A0">
        <w:rPr>
          <w:rStyle w:val="Textoennegrita"/>
          <w:rFonts w:ascii="Roboto" w:hAnsi="Roboto"/>
          <w:color w:val="EFF3F8"/>
          <w:sz w:val="21"/>
          <w:szCs w:val="21"/>
          <w:lang w:val="en-US"/>
        </w:rPr>
        <w:t>"</w:t>
      </w:r>
      <w:proofErr w:type="gramStart"/>
      <w:r w:rsidRPr="007C12A0">
        <w:rPr>
          <w:rStyle w:val="Textoennegrita"/>
          <w:rFonts w:ascii="Roboto" w:hAnsi="Roboto"/>
          <w:color w:val="EFF3F8"/>
          <w:sz w:val="21"/>
          <w:szCs w:val="21"/>
          <w:lang w:val="en-US"/>
        </w:rPr>
        <w:t>given</w:t>
      </w:r>
      <w:proofErr w:type="gramEnd"/>
      <w:r w:rsidRPr="007C12A0">
        <w:rPr>
          <w:rStyle w:val="Textoennegrita"/>
          <w:rFonts w:ascii="Roboto" w:hAnsi="Roboto"/>
          <w:color w:val="EFF3F8"/>
          <w:sz w:val="21"/>
          <w:szCs w:val="21"/>
          <w:lang w:val="en-US"/>
        </w:rPr>
        <w:t>-name"</w:t>
      </w:r>
      <w:r w:rsidRPr="007C12A0">
        <w:rPr>
          <w:rFonts w:ascii="Roboto" w:hAnsi="Roboto"/>
          <w:color w:val="EFF3F8"/>
          <w:sz w:val="21"/>
          <w:szCs w:val="21"/>
          <w:lang w:val="en-US"/>
        </w:rPr>
        <w:br/>
        <w:t>Primer nombre (first name)</w:t>
      </w:r>
    </w:p>
    <w:p w14:paraId="74EDDF4E" w14:textId="77777777" w:rsidR="00C22969" w:rsidRPr="007C12A0"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lang w:val="en-US"/>
        </w:rPr>
      </w:pPr>
      <w:r w:rsidRPr="007C12A0">
        <w:rPr>
          <w:rStyle w:val="Textoennegrita"/>
          <w:rFonts w:ascii="Roboto" w:hAnsi="Roboto"/>
          <w:color w:val="EFF3F8"/>
          <w:sz w:val="21"/>
          <w:szCs w:val="21"/>
          <w:lang w:val="en-US"/>
        </w:rPr>
        <w:t>"</w:t>
      </w:r>
      <w:proofErr w:type="gramStart"/>
      <w:r w:rsidRPr="007C12A0">
        <w:rPr>
          <w:rStyle w:val="Textoennegrita"/>
          <w:rFonts w:ascii="Roboto" w:hAnsi="Roboto"/>
          <w:color w:val="EFF3F8"/>
          <w:sz w:val="21"/>
          <w:szCs w:val="21"/>
          <w:lang w:val="en-US"/>
        </w:rPr>
        <w:t>additional</w:t>
      </w:r>
      <w:proofErr w:type="gramEnd"/>
      <w:r w:rsidRPr="007C12A0">
        <w:rPr>
          <w:rStyle w:val="Textoennegrita"/>
          <w:rFonts w:ascii="Roboto" w:hAnsi="Roboto"/>
          <w:color w:val="EFF3F8"/>
          <w:sz w:val="21"/>
          <w:szCs w:val="21"/>
          <w:lang w:val="en-US"/>
        </w:rPr>
        <w:t>-name"</w:t>
      </w:r>
      <w:r w:rsidRPr="007C12A0">
        <w:rPr>
          <w:rFonts w:ascii="Roboto" w:hAnsi="Roboto"/>
          <w:color w:val="EFF3F8"/>
          <w:sz w:val="21"/>
          <w:szCs w:val="21"/>
          <w:lang w:val="en-US"/>
        </w:rPr>
        <w:br/>
        <w:t>Segundo nombre (middle name)</w:t>
      </w:r>
    </w:p>
    <w:p w14:paraId="649C9710" w14:textId="77777777" w:rsidR="00C22969" w:rsidRPr="007C12A0"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lang w:val="en-US"/>
        </w:rPr>
      </w:pPr>
      <w:r w:rsidRPr="007C12A0">
        <w:rPr>
          <w:rStyle w:val="Textoennegrita"/>
          <w:rFonts w:ascii="Roboto" w:hAnsi="Roboto"/>
          <w:color w:val="EFF3F8"/>
          <w:sz w:val="21"/>
          <w:szCs w:val="21"/>
          <w:lang w:val="en-US"/>
        </w:rPr>
        <w:t>"</w:t>
      </w:r>
      <w:proofErr w:type="gramStart"/>
      <w:r w:rsidRPr="007C12A0">
        <w:rPr>
          <w:rStyle w:val="Textoennegrita"/>
          <w:rFonts w:ascii="Roboto" w:hAnsi="Roboto"/>
          <w:color w:val="EFF3F8"/>
          <w:sz w:val="21"/>
          <w:szCs w:val="21"/>
          <w:lang w:val="en-US"/>
        </w:rPr>
        <w:t>family</w:t>
      </w:r>
      <w:proofErr w:type="gramEnd"/>
      <w:r w:rsidRPr="007C12A0">
        <w:rPr>
          <w:rStyle w:val="Textoennegrita"/>
          <w:rFonts w:ascii="Roboto" w:hAnsi="Roboto"/>
          <w:color w:val="EFF3F8"/>
          <w:sz w:val="21"/>
          <w:szCs w:val="21"/>
          <w:lang w:val="en-US"/>
        </w:rPr>
        <w:t>-name"</w:t>
      </w:r>
      <w:r w:rsidRPr="007C12A0">
        <w:rPr>
          <w:rFonts w:ascii="Roboto" w:hAnsi="Roboto"/>
          <w:color w:val="EFF3F8"/>
          <w:sz w:val="21"/>
          <w:szCs w:val="21"/>
          <w:lang w:val="en-US"/>
        </w:rPr>
        <w:br/>
        <w:t>Apellido (last name)</w:t>
      </w:r>
    </w:p>
    <w:p w14:paraId="665C3805" w14:textId="77777777" w:rsidR="00C22969" w:rsidRPr="007C12A0"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lang w:val="en-US"/>
        </w:rPr>
      </w:pPr>
      <w:r w:rsidRPr="007C12A0">
        <w:rPr>
          <w:rStyle w:val="Textoennegrita"/>
          <w:rFonts w:ascii="Roboto" w:hAnsi="Roboto"/>
          <w:color w:val="EFF3F8"/>
          <w:sz w:val="21"/>
          <w:szCs w:val="21"/>
          <w:lang w:val="en-US"/>
        </w:rPr>
        <w:t>"</w:t>
      </w:r>
      <w:proofErr w:type="gramStart"/>
      <w:r w:rsidRPr="007C12A0">
        <w:rPr>
          <w:rStyle w:val="Textoennegrita"/>
          <w:rFonts w:ascii="Roboto" w:hAnsi="Roboto"/>
          <w:color w:val="EFF3F8"/>
          <w:sz w:val="21"/>
          <w:szCs w:val="21"/>
          <w:lang w:val="en-US"/>
        </w:rPr>
        <w:t>honorific</w:t>
      </w:r>
      <w:proofErr w:type="gramEnd"/>
      <w:r w:rsidRPr="007C12A0">
        <w:rPr>
          <w:rStyle w:val="Textoennegrita"/>
          <w:rFonts w:ascii="Roboto" w:hAnsi="Roboto"/>
          <w:color w:val="EFF3F8"/>
          <w:sz w:val="21"/>
          <w:szCs w:val="21"/>
          <w:lang w:val="en-US"/>
        </w:rPr>
        <w:t>-suffix"</w:t>
      </w:r>
      <w:r w:rsidRPr="007C12A0">
        <w:rPr>
          <w:rFonts w:ascii="Roboto" w:hAnsi="Roboto"/>
          <w:color w:val="EFF3F8"/>
          <w:sz w:val="21"/>
          <w:szCs w:val="21"/>
          <w:lang w:val="en-US"/>
        </w:rPr>
        <w:br/>
        <w:t>Sufijo tipo “Jr.”, “</w:t>
      </w:r>
      <w:hyperlink r:id="rId18" w:tgtFrame="_blank" w:history="1">
        <w:r w:rsidRPr="007C12A0">
          <w:rPr>
            <w:rStyle w:val="Hipervnculo"/>
            <w:rFonts w:ascii="Roboto" w:hAnsi="Roboto"/>
            <w:color w:val="33B1FF"/>
            <w:sz w:val="21"/>
            <w:szCs w:val="21"/>
            <w:lang w:val="en-US"/>
          </w:rPr>
          <w:t>B.Sc</w:t>
        </w:r>
      </w:hyperlink>
      <w:r w:rsidRPr="007C12A0">
        <w:rPr>
          <w:rFonts w:ascii="Roboto" w:hAnsi="Roboto"/>
          <w:color w:val="EFF3F8"/>
          <w:sz w:val="21"/>
          <w:szCs w:val="21"/>
          <w:lang w:val="en-US"/>
        </w:rPr>
        <w:t>.”, “PhD.”, “MBASW”, or “IV”.</w:t>
      </w:r>
    </w:p>
    <w:p w14:paraId="7ADE17A4" w14:textId="77777777" w:rsidR="00C22969" w:rsidRDefault="00C22969" w:rsidP="00C22969">
      <w:pPr>
        <w:pStyle w:val="NormalWeb"/>
        <w:numPr>
          <w:ilvl w:val="0"/>
          <w:numId w:val="8"/>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"nickname"</w:t>
      </w:r>
      <w:r>
        <w:rPr>
          <w:rFonts w:ascii="Roboto" w:hAnsi="Roboto"/>
          <w:color w:val="EFF3F8"/>
          <w:sz w:val="21"/>
          <w:szCs w:val="21"/>
        </w:rPr>
        <w:br/>
        <w:t>Un apodo.</w:t>
      </w:r>
    </w:p>
    <w:p w14:paraId="353DEA23"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"email"</w:t>
      </w:r>
      <w:r>
        <w:rPr>
          <w:rFonts w:ascii="Roboto" w:hAnsi="Roboto"/>
          <w:color w:val="EFF3F8"/>
          <w:sz w:val="21"/>
          <w:szCs w:val="21"/>
        </w:rPr>
        <w:br/>
        <w:t>Dirección de correo electrónico</w:t>
      </w:r>
    </w:p>
    <w:p w14:paraId="234C086C"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“username”:</w:t>
      </w:r>
      <w:r>
        <w:rPr>
          <w:rFonts w:ascii="Roboto" w:hAnsi="Roboto"/>
          <w:color w:val="EFF3F8"/>
          <w:sz w:val="21"/>
          <w:szCs w:val="21"/>
        </w:rPr>
        <w:br/>
        <w:t>Nombre de usuario</w:t>
      </w:r>
    </w:p>
    <w:p w14:paraId="36EBEA8E"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“new-</w:t>
      </w:r>
      <w:proofErr w:type="gramStart"/>
      <w:r>
        <w:rPr>
          <w:rStyle w:val="Textoennegrita"/>
          <w:rFonts w:ascii="Roboto" w:hAnsi="Roboto"/>
          <w:color w:val="EFF3F8"/>
          <w:sz w:val="21"/>
          <w:szCs w:val="21"/>
        </w:rPr>
        <w:t>password</w:t>
      </w:r>
      <w:proofErr w:type="gramEnd"/>
      <w:r>
        <w:rPr>
          <w:rStyle w:val="Textoennegrita"/>
          <w:rFonts w:ascii="Roboto" w:hAnsi="Roboto"/>
          <w:color w:val="EFF3F8"/>
          <w:sz w:val="21"/>
          <w:szCs w:val="21"/>
        </w:rPr>
        <w:t>”:</w:t>
      </w:r>
      <w:r>
        <w:rPr>
          <w:rFonts w:ascii="Roboto" w:hAnsi="Roboto"/>
          <w:color w:val="EFF3F8"/>
          <w:sz w:val="21"/>
          <w:szCs w:val="21"/>
        </w:rPr>
        <w:br/>
        <w:t>Una nueva contraseña. Al crear una nueva cuenta o cambiar contraseñas, este es el campo “Ingrese su nueva contraseña”, a diferencia de cualquier campo “Ingrese su contraseña actual” que pueda estar presente. Esto puede ser utilizado por el navegador tanto para evitar ingresar accidentalmente una contraseña existente como para ofrecer ayuda para crear una contraseña segura.</w:t>
      </w:r>
    </w:p>
    <w:p w14:paraId="139222D4"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“current-</w:t>
      </w:r>
      <w:proofErr w:type="gramStart"/>
      <w:r>
        <w:rPr>
          <w:rStyle w:val="Textoennegrita"/>
          <w:rFonts w:ascii="Roboto" w:hAnsi="Roboto"/>
          <w:color w:val="EFF3F8"/>
          <w:sz w:val="21"/>
          <w:szCs w:val="21"/>
        </w:rPr>
        <w:t>password</w:t>
      </w:r>
      <w:proofErr w:type="gramEnd"/>
      <w:r>
        <w:rPr>
          <w:rStyle w:val="Textoennegrita"/>
          <w:rFonts w:ascii="Roboto" w:hAnsi="Roboto"/>
          <w:color w:val="EFF3F8"/>
          <w:sz w:val="21"/>
          <w:szCs w:val="21"/>
        </w:rPr>
        <w:t>”:</w:t>
      </w:r>
      <w:r>
        <w:rPr>
          <w:rFonts w:ascii="Roboto" w:hAnsi="Roboto"/>
          <w:color w:val="EFF3F8"/>
          <w:sz w:val="21"/>
          <w:szCs w:val="21"/>
        </w:rPr>
        <w:br/>
        <w:t>La contraseña actual del usuario.</w:t>
      </w:r>
    </w:p>
    <w:p w14:paraId="684EDF4D"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proofErr w:type="gramStart"/>
      <w:r>
        <w:rPr>
          <w:rStyle w:val="Textoennegrita"/>
          <w:rFonts w:ascii="Roboto" w:hAnsi="Roboto"/>
          <w:color w:val="EFF3F8"/>
          <w:sz w:val="21"/>
          <w:szCs w:val="21"/>
        </w:rPr>
        <w:t>-“</w:t>
      </w:r>
      <w:proofErr w:type="gramEnd"/>
      <w:r>
        <w:rPr>
          <w:rStyle w:val="Textoennegrita"/>
          <w:rFonts w:ascii="Roboto" w:hAnsi="Roboto"/>
          <w:color w:val="EFF3F8"/>
          <w:sz w:val="21"/>
          <w:szCs w:val="21"/>
        </w:rPr>
        <w:t>organization-title”:</w:t>
      </w:r>
      <w:r>
        <w:rPr>
          <w:rFonts w:ascii="Roboto" w:hAnsi="Roboto"/>
          <w:color w:val="EFF3F8"/>
          <w:sz w:val="21"/>
          <w:szCs w:val="21"/>
        </w:rPr>
        <w:br/>
        <w:t>Un puesto de trabajo, o el título que tiene una persona dentro de una organización, como “Escritor técnico senior”, “Presidente” o “Líder asistente de tropa”.</w:t>
      </w:r>
    </w:p>
    <w:p w14:paraId="34D98755"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“organization”:</w:t>
      </w:r>
      <w:r>
        <w:rPr>
          <w:rFonts w:ascii="Roboto" w:hAnsi="Roboto"/>
          <w:color w:val="EFF3F8"/>
          <w:sz w:val="21"/>
          <w:szCs w:val="21"/>
        </w:rPr>
        <w:br/>
        <w:t>El nombre de una empresa u organización, como “Acme Widget Company” o “Girl Scouts of America”.</w:t>
      </w:r>
    </w:p>
    <w:p w14:paraId="1829931C"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“street-address”:</w:t>
      </w:r>
      <w:r>
        <w:rPr>
          <w:rFonts w:ascii="Roboto" w:hAnsi="Roboto"/>
          <w:color w:val="EFF3F8"/>
          <w:sz w:val="21"/>
          <w:szCs w:val="21"/>
        </w:rPr>
        <w:br/>
        <w:t>Una dirección postal. Puede ser varias líneas de texto y debe identificar completamente la ubicación de la dirección dentro de su segundo nivel administrativo (generalmente una ciudad o pueblo), pero no debe incluir el nombre de la ciudad, el código postal o el nombre del país.</w:t>
      </w:r>
    </w:p>
    <w:p w14:paraId="0DFD5ABD"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lastRenderedPageBreak/>
        <w:t>- “address-line1”, “address-line2”, “address-line3”:</w:t>
      </w:r>
      <w:r>
        <w:rPr>
          <w:rFonts w:ascii="Roboto" w:hAnsi="Roboto"/>
          <w:color w:val="EFF3F8"/>
          <w:sz w:val="21"/>
          <w:szCs w:val="21"/>
        </w:rPr>
        <w:br/>
        <w:t>Cada línea individual de la dirección postal. Estos solo deberían estar presentes si la “dirección postal” también está presente.</w:t>
      </w:r>
    </w:p>
    <w:p w14:paraId="4B8EB5AA"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“address-level4”:</w:t>
      </w:r>
      <w:r>
        <w:rPr>
          <w:rFonts w:ascii="Roboto" w:hAnsi="Roboto"/>
          <w:color w:val="EFF3F8"/>
          <w:sz w:val="21"/>
          <w:szCs w:val="21"/>
        </w:rPr>
        <w:br/>
        <w:t>El nivel administrativo más detallado, en direcciones que tienen cuatro niveles.</w:t>
      </w:r>
    </w:p>
    <w:p w14:paraId="3CDC0CA8"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“address-level3”:</w:t>
      </w:r>
      <w:r>
        <w:rPr>
          <w:rFonts w:ascii="Roboto" w:hAnsi="Roboto"/>
          <w:color w:val="EFF3F8"/>
          <w:sz w:val="21"/>
          <w:szCs w:val="21"/>
        </w:rPr>
        <w:br/>
        <w:t>El tercer nivel administrativo, en domicilios con al menos tres niveles administrativos.</w:t>
      </w:r>
    </w:p>
    <w:p w14:paraId="60DE50F6"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“address-level2”:</w:t>
      </w:r>
      <w:r>
        <w:rPr>
          <w:rFonts w:ascii="Roboto" w:hAnsi="Roboto"/>
          <w:color w:val="EFF3F8"/>
          <w:sz w:val="21"/>
          <w:szCs w:val="21"/>
        </w:rPr>
        <w:br/>
        <w:t>El segundo nivel administrativo, en domicilios con al menos dos de ellos. En países con dos niveles administrativos, normalmente sería la ciudad, pueblo, aldea u otra localidad en la que se encuentra la dirección.</w:t>
      </w:r>
    </w:p>
    <w:p w14:paraId="4BD4D598"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“address-level1”:</w:t>
      </w:r>
      <w:r>
        <w:rPr>
          <w:rFonts w:ascii="Roboto" w:hAnsi="Roboto"/>
          <w:color w:val="EFF3F8"/>
          <w:sz w:val="21"/>
          <w:szCs w:val="21"/>
        </w:rPr>
        <w:br/>
        <w:t>El primer nivel administrativo en la dirección. Esta suele ser la provincia en la que se encuentra la dirección. En los Estados Unidos, este sería el estado. En Suiza, el cantón. En el Reino Unido, la ciudad postal.</w:t>
      </w:r>
    </w:p>
    <w:p w14:paraId="3F12F518"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“country”:</w:t>
      </w:r>
      <w:r>
        <w:rPr>
          <w:rFonts w:ascii="Roboto" w:hAnsi="Roboto"/>
          <w:color w:val="EFF3F8"/>
          <w:sz w:val="21"/>
          <w:szCs w:val="21"/>
        </w:rPr>
        <w:br/>
        <w:t>Código de país</w:t>
      </w:r>
    </w:p>
    <w:p w14:paraId="5551817E"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“country-name”:</w:t>
      </w:r>
      <w:r>
        <w:rPr>
          <w:rFonts w:ascii="Roboto" w:hAnsi="Roboto"/>
          <w:color w:val="EFF3F8"/>
          <w:sz w:val="21"/>
          <w:szCs w:val="21"/>
        </w:rPr>
        <w:br/>
        <w:t>Nombre del país</w:t>
      </w:r>
    </w:p>
    <w:p w14:paraId="32E1AE91"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“postal-code”:</w:t>
      </w:r>
      <w:r>
        <w:rPr>
          <w:rFonts w:ascii="Roboto" w:hAnsi="Roboto"/>
          <w:color w:val="EFF3F8"/>
          <w:sz w:val="21"/>
          <w:szCs w:val="21"/>
        </w:rPr>
        <w:br/>
        <w:t>Código postal o ZIP</w:t>
      </w:r>
    </w:p>
    <w:p w14:paraId="16F2CAD1"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“cc-name”:</w:t>
      </w:r>
      <w:r>
        <w:rPr>
          <w:rFonts w:ascii="Roboto" w:hAnsi="Roboto"/>
          <w:color w:val="EFF3F8"/>
          <w:sz w:val="21"/>
          <w:szCs w:val="21"/>
        </w:rPr>
        <w:br/>
        <w:t>El nombre completo tal como está impreso o asociado con un instrumento de pago, como una tarjeta de crédito. Por lo general, se prefiere utilizar un campo de nombre completo en lugar de dividir el nombre en pedazos.</w:t>
      </w:r>
    </w:p>
    <w:p w14:paraId="7B5B7B1B"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“cc-given-name”:</w:t>
      </w:r>
      <w:r>
        <w:rPr>
          <w:rFonts w:ascii="Roboto" w:hAnsi="Roboto"/>
          <w:color w:val="EFF3F8"/>
          <w:sz w:val="21"/>
          <w:szCs w:val="21"/>
        </w:rPr>
        <w:br/>
        <w:t>Nombre (first name) en un instrumento de pago como una tarjeta de crédito.</w:t>
      </w:r>
    </w:p>
    <w:p w14:paraId="7F8EAA13"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“cc-additional-name”:</w:t>
      </w:r>
      <w:r>
        <w:rPr>
          <w:rFonts w:ascii="Roboto" w:hAnsi="Roboto"/>
          <w:color w:val="EFF3F8"/>
          <w:sz w:val="21"/>
          <w:szCs w:val="21"/>
        </w:rPr>
        <w:br/>
        <w:t>Un segundo nombre (middle name) como se indica en un instrumento de pago o tarjeta de crédito.</w:t>
      </w:r>
    </w:p>
    <w:p w14:paraId="1F1F9111"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“cc-family-name”:</w:t>
      </w:r>
      <w:r>
        <w:rPr>
          <w:rFonts w:ascii="Roboto" w:hAnsi="Roboto"/>
          <w:color w:val="EFF3F8"/>
          <w:sz w:val="21"/>
          <w:szCs w:val="21"/>
        </w:rPr>
        <w:br/>
        <w:t>Un apellido, tal como figura en una tarjeta de crédito.</w:t>
      </w:r>
    </w:p>
    <w:p w14:paraId="190CFDE3"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“cc-number”:</w:t>
      </w:r>
      <w:r>
        <w:rPr>
          <w:rFonts w:ascii="Roboto" w:hAnsi="Roboto"/>
          <w:color w:val="EFF3F8"/>
          <w:sz w:val="21"/>
          <w:szCs w:val="21"/>
        </w:rPr>
        <w:br/>
        <w:t>Un número de tarjeta de crédito u otro número que identifique un método de pago, como un número de cuenta.</w:t>
      </w:r>
    </w:p>
    <w:p w14:paraId="2274B699"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“cc-exp”:</w:t>
      </w:r>
      <w:r>
        <w:rPr>
          <w:rFonts w:ascii="Roboto" w:hAnsi="Roboto"/>
          <w:color w:val="EFF3F8"/>
          <w:sz w:val="21"/>
          <w:szCs w:val="21"/>
        </w:rPr>
        <w:br/>
        <w:t>Una fecha de vencimiento del método de pago, generalmente en el formato “MM / YY” o “MM / YYYY”.</w:t>
      </w:r>
    </w:p>
    <w:p w14:paraId="728DC9D8"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“cc-exp-month”:</w:t>
      </w:r>
      <w:r>
        <w:rPr>
          <w:rFonts w:ascii="Roboto" w:hAnsi="Roboto"/>
          <w:color w:val="EFF3F8"/>
          <w:sz w:val="21"/>
          <w:szCs w:val="21"/>
        </w:rPr>
        <w:br/>
        <w:t>El mes en el que vence el método de pago</w:t>
      </w:r>
    </w:p>
    <w:p w14:paraId="44856180"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“cc-exp-year”:</w:t>
      </w:r>
      <w:r>
        <w:rPr>
          <w:rFonts w:ascii="Roboto" w:hAnsi="Roboto"/>
          <w:color w:val="EFF3F8"/>
          <w:sz w:val="21"/>
          <w:szCs w:val="21"/>
        </w:rPr>
        <w:br/>
        <w:t>El año en el que vence el método de pago</w:t>
      </w:r>
    </w:p>
    <w:p w14:paraId="4BFA330E"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“cc-csc”:</w:t>
      </w:r>
      <w:r>
        <w:rPr>
          <w:rFonts w:ascii="Roboto" w:hAnsi="Roboto"/>
          <w:color w:val="EFF3F8"/>
          <w:sz w:val="21"/>
          <w:szCs w:val="21"/>
        </w:rPr>
        <w:br/>
        <w:t>El código de seguridad del instrumento de pago; en las tarjetas de crédito, este es el número de verificación de 3 dígitos que se encuentra en el reverso de la tarjeta.</w:t>
      </w:r>
    </w:p>
    <w:p w14:paraId="58858BD5"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“cc-type”:</w:t>
      </w:r>
      <w:r>
        <w:rPr>
          <w:rFonts w:ascii="Roboto" w:hAnsi="Roboto"/>
          <w:color w:val="EFF3F8"/>
          <w:sz w:val="21"/>
          <w:szCs w:val="21"/>
        </w:rPr>
        <w:br/>
        <w:t>El tipo de instrumento de pago (como “Visa” o “</w:t>
      </w:r>
      <w:proofErr w:type="gramStart"/>
      <w:r>
        <w:rPr>
          <w:rFonts w:ascii="Roboto" w:hAnsi="Roboto"/>
          <w:color w:val="EFF3F8"/>
          <w:sz w:val="21"/>
          <w:szCs w:val="21"/>
        </w:rPr>
        <w:t>Master</w:t>
      </w:r>
      <w:proofErr w:type="gramEnd"/>
      <w:r>
        <w:rPr>
          <w:rFonts w:ascii="Roboto" w:hAnsi="Roboto"/>
          <w:color w:val="EFF3F8"/>
          <w:sz w:val="21"/>
          <w:szCs w:val="21"/>
        </w:rPr>
        <w:t xml:space="preserve"> Card”).</w:t>
      </w:r>
    </w:p>
    <w:p w14:paraId="16524BDD"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“transaction-currency”:</w:t>
      </w:r>
      <w:r>
        <w:rPr>
          <w:rFonts w:ascii="Roboto" w:hAnsi="Roboto"/>
          <w:color w:val="EFF3F8"/>
          <w:sz w:val="21"/>
          <w:szCs w:val="21"/>
        </w:rPr>
        <w:br/>
        <w:t>La moneda en la que se realizará la transacción.</w:t>
      </w:r>
    </w:p>
    <w:p w14:paraId="6E351CD2"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lastRenderedPageBreak/>
        <w:t>- “transaction-amount”:</w:t>
      </w:r>
      <w:r>
        <w:rPr>
          <w:rFonts w:ascii="Roboto" w:hAnsi="Roboto"/>
          <w:color w:val="EFF3F8"/>
          <w:sz w:val="21"/>
          <w:szCs w:val="21"/>
        </w:rPr>
        <w:br/>
        <w:t>La cantidad, dada en la moneda especificada por “transacción-moneda”, de la transacción, para un formulario de pago.</w:t>
      </w:r>
    </w:p>
    <w:p w14:paraId="069FA5B2"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“language”:</w:t>
      </w:r>
      <w:r>
        <w:rPr>
          <w:rFonts w:ascii="Roboto" w:hAnsi="Roboto"/>
          <w:color w:val="EFF3F8"/>
          <w:sz w:val="21"/>
          <w:szCs w:val="21"/>
        </w:rPr>
        <w:br/>
        <w:t>Un idioma preferido, dado como una etiqueta de idioma BCP 47 válida.</w:t>
      </w:r>
    </w:p>
    <w:p w14:paraId="35A44574"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“bday”:</w:t>
      </w:r>
      <w:r>
        <w:rPr>
          <w:rFonts w:ascii="Roboto" w:hAnsi="Roboto"/>
          <w:color w:val="EFF3F8"/>
          <w:sz w:val="21"/>
          <w:szCs w:val="21"/>
        </w:rPr>
        <w:br/>
        <w:t>Una fecha de nacimiento, como una fecha completa.</w:t>
      </w:r>
    </w:p>
    <w:p w14:paraId="7A0937EC"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“bday-day”:</w:t>
      </w:r>
      <w:r>
        <w:rPr>
          <w:rFonts w:ascii="Roboto" w:hAnsi="Roboto"/>
          <w:color w:val="EFF3F8"/>
          <w:sz w:val="21"/>
          <w:szCs w:val="21"/>
        </w:rPr>
        <w:br/>
        <w:t>El día del mes de una fecha de nacimiento.</w:t>
      </w:r>
    </w:p>
    <w:p w14:paraId="4EB34F32"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“bday-month”:</w:t>
      </w:r>
      <w:r>
        <w:rPr>
          <w:rFonts w:ascii="Roboto" w:hAnsi="Roboto"/>
          <w:color w:val="EFF3F8"/>
          <w:sz w:val="21"/>
          <w:szCs w:val="21"/>
        </w:rPr>
        <w:br/>
        <w:t>El mes de una fecha de nacimiento.</w:t>
      </w:r>
    </w:p>
    <w:p w14:paraId="4FF211BF"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“bday-year”:</w:t>
      </w:r>
      <w:r>
        <w:rPr>
          <w:rFonts w:ascii="Roboto" w:hAnsi="Roboto"/>
          <w:color w:val="EFF3F8"/>
          <w:sz w:val="21"/>
          <w:szCs w:val="21"/>
        </w:rPr>
        <w:br/>
        <w:t>El año de una fecha de nacimiento.</w:t>
      </w:r>
      <w:r>
        <w:rPr>
          <w:rFonts w:ascii="Roboto" w:hAnsi="Roboto"/>
          <w:color w:val="EFF3F8"/>
          <w:sz w:val="21"/>
          <w:szCs w:val="21"/>
        </w:rPr>
        <w:br/>
        <w:t>**</w:t>
      </w:r>
      <w:r>
        <w:rPr>
          <w:rFonts w:ascii="Roboto" w:hAnsi="Roboto"/>
          <w:color w:val="EFF3F8"/>
          <w:sz w:val="21"/>
          <w:szCs w:val="21"/>
        </w:rPr>
        <w:br/>
      </w:r>
      <w:r>
        <w:rPr>
          <w:rStyle w:val="Textoennegrita"/>
          <w:rFonts w:ascii="Roboto" w:hAnsi="Roboto"/>
          <w:color w:val="EFF3F8"/>
          <w:sz w:val="21"/>
          <w:szCs w:val="21"/>
        </w:rPr>
        <w:t>- “sex”:</w:t>
      </w:r>
      <w:r>
        <w:rPr>
          <w:rFonts w:ascii="Roboto" w:hAnsi="Roboto"/>
          <w:color w:val="EFF3F8"/>
          <w:sz w:val="21"/>
          <w:szCs w:val="21"/>
        </w:rPr>
        <w:br/>
        <w:t>Una identidad de género (como “Mujer”, “Fa’afafine”, “Hombre”), como texto de forma libre sin nuevas líneas</w:t>
      </w:r>
    </w:p>
    <w:p w14:paraId="149FAB66"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“tel”:</w:t>
      </w:r>
      <w:r>
        <w:rPr>
          <w:rFonts w:ascii="Roboto" w:hAnsi="Roboto"/>
          <w:color w:val="EFF3F8"/>
          <w:sz w:val="21"/>
          <w:szCs w:val="21"/>
        </w:rPr>
        <w:br/>
        <w:t>Un número de teléfono completo, incluido el código del país. Si necesita dividir el número de teléfono en sus componentes, puede usar estos valores para esos campos:</w:t>
      </w:r>
    </w:p>
    <w:p w14:paraId="4C7F27D1" w14:textId="77777777" w:rsidR="00C22969" w:rsidRDefault="00C22969" w:rsidP="00C22969">
      <w:pPr>
        <w:pStyle w:val="NormalWeb"/>
        <w:numPr>
          <w:ilvl w:val="0"/>
          <w:numId w:val="9"/>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“tel-country-code”:</w:t>
      </w:r>
      <w:r>
        <w:rPr>
          <w:rFonts w:ascii="Roboto" w:hAnsi="Roboto"/>
          <w:color w:val="EFF3F8"/>
          <w:sz w:val="21"/>
          <w:szCs w:val="21"/>
        </w:rPr>
        <w:br/>
        <w:t>El código de país, como “1” para Estados Unidos, Canadá y otras áreas de América del Norte y partes del Caribe.</w:t>
      </w:r>
    </w:p>
    <w:p w14:paraId="45276CDE" w14:textId="77777777" w:rsidR="00C22969" w:rsidRDefault="00C22969" w:rsidP="00C22969">
      <w:pPr>
        <w:pStyle w:val="NormalWeb"/>
        <w:numPr>
          <w:ilvl w:val="0"/>
          <w:numId w:val="9"/>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"tel-national"</w:t>
      </w:r>
      <w:r>
        <w:rPr>
          <w:rFonts w:ascii="Roboto" w:hAnsi="Roboto"/>
          <w:color w:val="EFF3F8"/>
          <w:sz w:val="21"/>
          <w:szCs w:val="21"/>
        </w:rPr>
        <w:br/>
        <w:t>El número de teléfono completo sin el componente de código de país, incluido un prefijo interno del país. Para el número de teléfono “1-855-555-6502”, el valor de este campo sería “855-555-6502”</w:t>
      </w:r>
    </w:p>
    <w:p w14:paraId="148868BA" w14:textId="77777777" w:rsidR="00C22969" w:rsidRDefault="00C22969" w:rsidP="00C22969">
      <w:pPr>
        <w:pStyle w:val="NormalWeb"/>
        <w:numPr>
          <w:ilvl w:val="0"/>
          <w:numId w:val="9"/>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“tel-area-code”:</w:t>
      </w:r>
      <w:r>
        <w:rPr>
          <w:rFonts w:ascii="Roboto" w:hAnsi="Roboto"/>
          <w:color w:val="EFF3F8"/>
          <w:sz w:val="21"/>
          <w:szCs w:val="21"/>
        </w:rPr>
        <w:br/>
        <w:t>El código de área, con cualquier prefijo interno del país aplicado si corresponde.</w:t>
      </w:r>
    </w:p>
    <w:p w14:paraId="50266682" w14:textId="77777777" w:rsidR="00C22969" w:rsidRDefault="00C22969" w:rsidP="00C22969">
      <w:pPr>
        <w:pStyle w:val="NormalWeb"/>
        <w:numPr>
          <w:ilvl w:val="0"/>
          <w:numId w:val="9"/>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“tel-local”:</w:t>
      </w:r>
      <w:r>
        <w:rPr>
          <w:rFonts w:ascii="Roboto" w:hAnsi="Roboto"/>
          <w:color w:val="EFF3F8"/>
          <w:sz w:val="21"/>
          <w:szCs w:val="21"/>
        </w:rPr>
        <w:br/>
        <w:t>El número de teléfono sin el código de país o área. Esto se puede dividir en dos partes, para los números de teléfono que tienen un número de intercambio y luego un número dentro del intercambio. Para el número de teléfono “555-6502”, utilice “tel-local-prefix” para “555” y “tel-local-suffix” para “6502”.</w:t>
      </w:r>
    </w:p>
    <w:p w14:paraId="6C37793E" w14:textId="77777777" w:rsidR="00C22969" w:rsidRDefault="00C22969" w:rsidP="00C22969">
      <w:pPr>
        <w:pStyle w:val="NormalWeb"/>
        <w:numPr>
          <w:ilvl w:val="0"/>
          <w:numId w:val="9"/>
        </w:numPr>
        <w:shd w:val="clear" w:color="auto" w:fill="24385B"/>
        <w:spacing w:before="0" w:beforeAutospacing="0" w:after="0" w:afterAutospacing="0"/>
        <w:ind w:left="0"/>
        <w:rPr>
          <w:rFonts w:ascii="Roboto" w:hAnsi="Roboto"/>
          <w:color w:val="EFF3F8"/>
          <w:sz w:val="21"/>
          <w:szCs w:val="21"/>
        </w:rPr>
      </w:pPr>
      <w:r>
        <w:rPr>
          <w:rStyle w:val="Textoennegrita"/>
          <w:rFonts w:ascii="Roboto" w:hAnsi="Roboto"/>
          <w:color w:val="EFF3F8"/>
          <w:sz w:val="21"/>
          <w:szCs w:val="21"/>
        </w:rPr>
        <w:t>“tel-extension”:</w:t>
      </w:r>
      <w:r>
        <w:rPr>
          <w:rFonts w:ascii="Roboto" w:hAnsi="Roboto"/>
          <w:color w:val="EFF3F8"/>
          <w:sz w:val="21"/>
          <w:szCs w:val="21"/>
        </w:rPr>
        <w:br/>
        <w:t>Un código de extensión de teléfono dentro del número de teléfono, como un número de habitación o suite en un hotel o una extensión de oficina en una empresa.</w:t>
      </w:r>
    </w:p>
    <w:p w14:paraId="27332E92"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“impp”:</w:t>
      </w:r>
      <w:r>
        <w:rPr>
          <w:rFonts w:ascii="Roboto" w:hAnsi="Roboto"/>
          <w:color w:val="EFF3F8"/>
          <w:sz w:val="21"/>
          <w:szCs w:val="21"/>
        </w:rPr>
        <w:br/>
        <w:t>Una URL para un punto final de protocolo de mensajería instantánea, como “xmpp: </w:t>
      </w:r>
      <w:hyperlink r:id="rId19" w:tgtFrame="_blank" w:history="1">
        <w:r>
          <w:rPr>
            <w:rStyle w:val="Hipervnculo"/>
            <w:rFonts w:ascii="Roboto" w:hAnsi="Roboto"/>
            <w:color w:val="33B1FF"/>
            <w:sz w:val="21"/>
            <w:szCs w:val="21"/>
          </w:rPr>
          <w:t>username@example.net</w:t>
        </w:r>
      </w:hyperlink>
      <w:r>
        <w:rPr>
          <w:rFonts w:ascii="Roboto" w:hAnsi="Roboto"/>
          <w:color w:val="EFF3F8"/>
          <w:sz w:val="21"/>
          <w:szCs w:val="21"/>
        </w:rPr>
        <w:t>”.</w:t>
      </w:r>
    </w:p>
    <w:p w14:paraId="718E5201"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“url”:</w:t>
      </w:r>
      <w:r>
        <w:rPr>
          <w:rFonts w:ascii="Roboto" w:hAnsi="Roboto"/>
          <w:color w:val="EFF3F8"/>
          <w:sz w:val="21"/>
          <w:szCs w:val="21"/>
        </w:rPr>
        <w:br/>
        <w:t>Una URL, como una página de inicio o la dirección del sitio web de la empresa, según corresponda, dado el contexto de los otros campos del formulario.</w:t>
      </w:r>
    </w:p>
    <w:p w14:paraId="7BECEEB0" w14:textId="77777777" w:rsidR="00C22969" w:rsidRDefault="00C22969" w:rsidP="00C22969">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 “photo”:</w:t>
      </w:r>
      <w:r>
        <w:rPr>
          <w:rFonts w:ascii="Roboto" w:hAnsi="Roboto"/>
          <w:color w:val="EFF3F8"/>
          <w:sz w:val="21"/>
          <w:szCs w:val="21"/>
        </w:rPr>
        <w:br/>
        <w:t>La URL de una imagen que representa a la persona, la empresa o la información de contacto proporcionada en los otros campos del formulario.</w:t>
      </w:r>
    </w:p>
    <w:p w14:paraId="4B8DDFBB" w14:textId="77777777" w:rsidR="00C22969" w:rsidRDefault="00C22969" w:rsidP="009B715A">
      <w:pPr>
        <w:rPr>
          <w:color w:val="000000" w:themeColor="text1"/>
          <w:lang w:val="es-ES"/>
        </w:rPr>
      </w:pPr>
    </w:p>
    <w:p w14:paraId="1CCCE446" w14:textId="6A809D98" w:rsidR="00C22969" w:rsidRDefault="00C22969" w:rsidP="009B715A">
      <w:pPr>
        <w:rPr>
          <w:color w:val="000000" w:themeColor="text1"/>
          <w:lang w:val="es-ES"/>
        </w:rPr>
      </w:pPr>
      <w:r>
        <w:rPr>
          <w:color w:val="000000" w:themeColor="text1"/>
          <w:lang w:val="es-ES"/>
        </w:rPr>
        <w:t xml:space="preserve">Ejemplo </w:t>
      </w:r>
    </w:p>
    <w:p w14:paraId="67DC3AFB"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form</w:t>
      </w: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i/>
          <w:iCs/>
          <w:color w:val="FEDE5D"/>
          <w:sz w:val="21"/>
          <w:szCs w:val="21"/>
          <w:lang w:val="es-EC" w:eastAsia="es-EC"/>
        </w:rPr>
        <w:t>action</w:t>
      </w:r>
      <w:r w:rsidRPr="00C22969">
        <w:rPr>
          <w:rFonts w:ascii="Consolas" w:eastAsia="Times New Roman" w:hAnsi="Consolas" w:cs="Times New Roman"/>
          <w:color w:val="B6B1B1"/>
          <w:sz w:val="21"/>
          <w:szCs w:val="21"/>
          <w:lang w:val="es-EC" w:eastAsia="es-EC"/>
        </w:rPr>
        <w:t>=</w:t>
      </w:r>
      <w:r w:rsidRPr="00C22969">
        <w:rPr>
          <w:rFonts w:ascii="Consolas" w:eastAsia="Times New Roman" w:hAnsi="Consolas" w:cs="Times New Roman"/>
          <w:color w:val="FF8B39"/>
          <w:sz w:val="21"/>
          <w:szCs w:val="21"/>
          <w:lang w:val="es-EC" w:eastAsia="es-EC"/>
        </w:rPr>
        <w:t>""</w:t>
      </w:r>
      <w:r w:rsidRPr="00C22969">
        <w:rPr>
          <w:rFonts w:ascii="Consolas" w:eastAsia="Times New Roman" w:hAnsi="Consolas" w:cs="Times New Roman"/>
          <w:color w:val="36F9F6"/>
          <w:sz w:val="21"/>
          <w:szCs w:val="21"/>
          <w:lang w:val="es-EC" w:eastAsia="es-EC"/>
        </w:rPr>
        <w:t>&gt;</w:t>
      </w:r>
    </w:p>
    <w:p w14:paraId="06CF9CF5"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lastRenderedPageBreak/>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label</w:t>
      </w: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i/>
          <w:iCs/>
          <w:color w:val="FEDE5D"/>
          <w:sz w:val="21"/>
          <w:szCs w:val="21"/>
          <w:lang w:val="es-EC" w:eastAsia="es-EC"/>
        </w:rPr>
        <w:t>for</w:t>
      </w:r>
      <w:r w:rsidRPr="00C22969">
        <w:rPr>
          <w:rFonts w:ascii="Consolas" w:eastAsia="Times New Roman" w:hAnsi="Consolas" w:cs="Times New Roman"/>
          <w:color w:val="B6B1B1"/>
          <w:sz w:val="21"/>
          <w:szCs w:val="21"/>
          <w:lang w:val="es-EC" w:eastAsia="es-EC"/>
        </w:rPr>
        <w:t>=</w:t>
      </w:r>
      <w:r w:rsidRPr="00C22969">
        <w:rPr>
          <w:rFonts w:ascii="Consolas" w:eastAsia="Times New Roman" w:hAnsi="Consolas" w:cs="Times New Roman"/>
          <w:color w:val="FF8B39"/>
          <w:sz w:val="21"/>
          <w:szCs w:val="21"/>
          <w:lang w:val="es-EC" w:eastAsia="es-EC"/>
        </w:rPr>
        <w:t>"nombre"</w:t>
      </w:r>
      <w:r w:rsidRPr="00C22969">
        <w:rPr>
          <w:rFonts w:ascii="Consolas" w:eastAsia="Times New Roman" w:hAnsi="Consolas" w:cs="Times New Roman"/>
          <w:color w:val="36F9F6"/>
          <w:sz w:val="21"/>
          <w:szCs w:val="21"/>
          <w:lang w:val="es-EC" w:eastAsia="es-EC"/>
        </w:rPr>
        <w:t>&gt;</w:t>
      </w:r>
    </w:p>
    <w:p w14:paraId="65C51A73"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r w:rsidRPr="00C22969">
        <w:rPr>
          <w:rFonts w:ascii="Consolas" w:eastAsia="Times New Roman" w:hAnsi="Consolas" w:cs="Times New Roman"/>
          <w:color w:val="FFFFFF"/>
          <w:sz w:val="21"/>
          <w:szCs w:val="21"/>
          <w:lang w:val="es-EC" w:eastAsia="es-EC"/>
        </w:rPr>
        <w:t>Cual es tu nombre</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p>
    <w:p w14:paraId="55949780"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C22969">
        <w:rPr>
          <w:rFonts w:ascii="Consolas" w:eastAsia="Times New Roman" w:hAnsi="Consolas" w:cs="Times New Roman"/>
          <w:color w:val="FFFFFF"/>
          <w:sz w:val="21"/>
          <w:szCs w:val="21"/>
          <w:lang w:val="es-EC"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"text"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name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"nombre"</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id</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"nombre"</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autocomplete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"name"</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required</w:t>
      </w:r>
      <w:r w:rsidRPr="007C12A0">
        <w:rPr>
          <w:rFonts w:ascii="Consolas" w:eastAsia="Times New Roman" w:hAnsi="Consolas" w:cs="Times New Roman"/>
          <w:color w:val="36F9F6"/>
          <w:sz w:val="21"/>
          <w:szCs w:val="21"/>
          <w:lang w:val="en-US" w:eastAsia="es-EC"/>
        </w:rPr>
        <w:t>&gt;</w:t>
      </w:r>
    </w:p>
    <w:p w14:paraId="4084EEA7"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FFFFFF"/>
          <w:sz w:val="21"/>
          <w:szCs w:val="21"/>
          <w:lang w:val="en-US"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label</w:t>
      </w:r>
      <w:r w:rsidRPr="00C22969">
        <w:rPr>
          <w:rFonts w:ascii="Consolas" w:eastAsia="Times New Roman" w:hAnsi="Consolas" w:cs="Times New Roman"/>
          <w:color w:val="36F9F6"/>
          <w:sz w:val="21"/>
          <w:szCs w:val="21"/>
          <w:lang w:val="es-EC" w:eastAsia="es-EC"/>
        </w:rPr>
        <w:t>&gt;</w:t>
      </w:r>
    </w:p>
    <w:p w14:paraId="46C45EC0"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label</w:t>
      </w: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i/>
          <w:iCs/>
          <w:color w:val="FEDE5D"/>
          <w:sz w:val="21"/>
          <w:szCs w:val="21"/>
          <w:lang w:val="es-EC" w:eastAsia="es-EC"/>
        </w:rPr>
        <w:t>for</w:t>
      </w:r>
      <w:r w:rsidRPr="00C22969">
        <w:rPr>
          <w:rFonts w:ascii="Consolas" w:eastAsia="Times New Roman" w:hAnsi="Consolas" w:cs="Times New Roman"/>
          <w:color w:val="B6B1B1"/>
          <w:sz w:val="21"/>
          <w:szCs w:val="21"/>
          <w:lang w:val="es-EC" w:eastAsia="es-EC"/>
        </w:rPr>
        <w:t>=</w:t>
      </w:r>
      <w:r w:rsidRPr="00C22969">
        <w:rPr>
          <w:rFonts w:ascii="Consolas" w:eastAsia="Times New Roman" w:hAnsi="Consolas" w:cs="Times New Roman"/>
          <w:color w:val="FF8B39"/>
          <w:sz w:val="21"/>
          <w:szCs w:val="21"/>
          <w:lang w:val="es-EC" w:eastAsia="es-EC"/>
        </w:rPr>
        <w:t>"correo"</w:t>
      </w:r>
      <w:r w:rsidRPr="00C22969">
        <w:rPr>
          <w:rFonts w:ascii="Consolas" w:eastAsia="Times New Roman" w:hAnsi="Consolas" w:cs="Times New Roman"/>
          <w:color w:val="36F9F6"/>
          <w:sz w:val="21"/>
          <w:szCs w:val="21"/>
          <w:lang w:val="es-EC" w:eastAsia="es-EC"/>
        </w:rPr>
        <w:t>&gt;</w:t>
      </w:r>
    </w:p>
    <w:p w14:paraId="7673BCAB"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r w:rsidRPr="00C22969">
        <w:rPr>
          <w:rFonts w:ascii="Consolas" w:eastAsia="Times New Roman" w:hAnsi="Consolas" w:cs="Times New Roman"/>
          <w:color w:val="FFFFFF"/>
          <w:sz w:val="21"/>
          <w:szCs w:val="21"/>
          <w:lang w:val="es-EC" w:eastAsia="es-EC"/>
        </w:rPr>
        <w:t>Cual es tu correo</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p>
    <w:p w14:paraId="5119F2EB"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C22969">
        <w:rPr>
          <w:rFonts w:ascii="Consolas" w:eastAsia="Times New Roman" w:hAnsi="Consolas" w:cs="Times New Roman"/>
          <w:color w:val="FFFFFF"/>
          <w:sz w:val="21"/>
          <w:szCs w:val="21"/>
          <w:lang w:val="es-EC"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"email"</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name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"correo"</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id</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"correo"</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autocomplete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"email"</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required</w:t>
      </w:r>
      <w:r w:rsidRPr="007C12A0">
        <w:rPr>
          <w:rFonts w:ascii="Consolas" w:eastAsia="Times New Roman" w:hAnsi="Consolas" w:cs="Times New Roman"/>
          <w:color w:val="36F9F6"/>
          <w:sz w:val="21"/>
          <w:szCs w:val="21"/>
          <w:lang w:val="en-US" w:eastAsia="es-EC"/>
        </w:rPr>
        <w:t>&gt;</w:t>
      </w:r>
    </w:p>
    <w:p w14:paraId="6B88F284"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label</w:t>
      </w:r>
      <w:r w:rsidRPr="007C12A0">
        <w:rPr>
          <w:rFonts w:ascii="Consolas" w:eastAsia="Times New Roman" w:hAnsi="Consolas" w:cs="Times New Roman"/>
          <w:color w:val="36F9F6"/>
          <w:sz w:val="21"/>
          <w:szCs w:val="21"/>
          <w:lang w:val="en-US" w:eastAsia="es-EC"/>
        </w:rPr>
        <w:t>&gt;</w:t>
      </w:r>
    </w:p>
    <w:p w14:paraId="7FCCA74A"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label</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for</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"pais"</w:t>
      </w:r>
      <w:r w:rsidRPr="007C12A0">
        <w:rPr>
          <w:rFonts w:ascii="Consolas" w:eastAsia="Times New Roman" w:hAnsi="Consolas" w:cs="Times New Roman"/>
          <w:color w:val="36F9F6"/>
          <w:sz w:val="21"/>
          <w:szCs w:val="21"/>
          <w:lang w:val="en-US" w:eastAsia="es-EC"/>
        </w:rPr>
        <w:t>&gt;</w:t>
      </w:r>
    </w:p>
    <w:p w14:paraId="693AAD1A"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span</w:t>
      </w:r>
      <w:r w:rsidRPr="007C12A0">
        <w:rPr>
          <w:rFonts w:ascii="Consolas" w:eastAsia="Times New Roman" w:hAnsi="Consolas" w:cs="Times New Roman"/>
          <w:color w:val="36F9F6"/>
          <w:sz w:val="21"/>
          <w:szCs w:val="21"/>
          <w:lang w:val="en-US" w:eastAsia="es-EC"/>
        </w:rPr>
        <w:t>&gt;</w:t>
      </w:r>
      <w:r w:rsidRPr="007C12A0">
        <w:rPr>
          <w:rFonts w:ascii="Consolas" w:eastAsia="Times New Roman" w:hAnsi="Consolas" w:cs="Times New Roman"/>
          <w:color w:val="FFFFFF"/>
          <w:sz w:val="21"/>
          <w:szCs w:val="21"/>
          <w:lang w:val="en-US" w:eastAsia="es-EC"/>
        </w:rPr>
        <w:t>En que pais</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span</w:t>
      </w:r>
      <w:r w:rsidRPr="007C12A0">
        <w:rPr>
          <w:rFonts w:ascii="Consolas" w:eastAsia="Times New Roman" w:hAnsi="Consolas" w:cs="Times New Roman"/>
          <w:color w:val="36F9F6"/>
          <w:sz w:val="21"/>
          <w:szCs w:val="21"/>
          <w:lang w:val="en-US" w:eastAsia="es-EC"/>
        </w:rPr>
        <w:t>&gt;</w:t>
      </w:r>
    </w:p>
    <w:p w14:paraId="0B0FBBF4"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"text"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name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"pais"</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id</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"pais"</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autocomplete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"country"</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required</w:t>
      </w:r>
      <w:r w:rsidRPr="007C12A0">
        <w:rPr>
          <w:rFonts w:ascii="Consolas" w:eastAsia="Times New Roman" w:hAnsi="Consolas" w:cs="Times New Roman"/>
          <w:color w:val="36F9F6"/>
          <w:sz w:val="21"/>
          <w:szCs w:val="21"/>
          <w:lang w:val="en-US" w:eastAsia="es-EC"/>
        </w:rPr>
        <w:t>&gt;</w:t>
      </w:r>
    </w:p>
    <w:p w14:paraId="75AA3CA1"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FFFFFF"/>
          <w:sz w:val="21"/>
          <w:szCs w:val="21"/>
          <w:lang w:val="en-US"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label</w:t>
      </w:r>
      <w:r w:rsidRPr="00C22969">
        <w:rPr>
          <w:rFonts w:ascii="Consolas" w:eastAsia="Times New Roman" w:hAnsi="Consolas" w:cs="Times New Roman"/>
          <w:color w:val="36F9F6"/>
          <w:sz w:val="21"/>
          <w:szCs w:val="21"/>
          <w:lang w:val="es-EC" w:eastAsia="es-EC"/>
        </w:rPr>
        <w:t>&gt;</w:t>
      </w:r>
    </w:p>
    <w:p w14:paraId="1EE4E726"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label</w:t>
      </w: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i/>
          <w:iCs/>
          <w:color w:val="FEDE5D"/>
          <w:sz w:val="21"/>
          <w:szCs w:val="21"/>
          <w:lang w:val="es-EC" w:eastAsia="es-EC"/>
        </w:rPr>
        <w:t>for</w:t>
      </w:r>
      <w:r w:rsidRPr="00C22969">
        <w:rPr>
          <w:rFonts w:ascii="Consolas" w:eastAsia="Times New Roman" w:hAnsi="Consolas" w:cs="Times New Roman"/>
          <w:color w:val="B6B1B1"/>
          <w:sz w:val="21"/>
          <w:szCs w:val="21"/>
          <w:lang w:val="es-EC" w:eastAsia="es-EC"/>
        </w:rPr>
        <w:t>=</w:t>
      </w:r>
      <w:r w:rsidRPr="00C22969">
        <w:rPr>
          <w:rFonts w:ascii="Consolas" w:eastAsia="Times New Roman" w:hAnsi="Consolas" w:cs="Times New Roman"/>
          <w:color w:val="FF8B39"/>
          <w:sz w:val="21"/>
          <w:szCs w:val="21"/>
          <w:lang w:val="es-EC" w:eastAsia="es-EC"/>
        </w:rPr>
        <w:t>"cp"</w:t>
      </w:r>
      <w:r w:rsidRPr="00C22969">
        <w:rPr>
          <w:rFonts w:ascii="Consolas" w:eastAsia="Times New Roman" w:hAnsi="Consolas" w:cs="Times New Roman"/>
          <w:color w:val="36F9F6"/>
          <w:sz w:val="21"/>
          <w:szCs w:val="21"/>
          <w:lang w:val="es-EC" w:eastAsia="es-EC"/>
        </w:rPr>
        <w:t>&gt;</w:t>
      </w:r>
    </w:p>
    <w:p w14:paraId="4E845D9E" w14:textId="77777777" w:rsidR="00C22969" w:rsidRPr="00C22969" w:rsidRDefault="00C22969" w:rsidP="00C22969">
      <w:pPr>
        <w:shd w:val="clear" w:color="auto" w:fill="262335"/>
        <w:spacing w:after="0" w:line="285" w:lineRule="atLeast"/>
        <w:rPr>
          <w:rFonts w:ascii="Consolas" w:eastAsia="Times New Roman" w:hAnsi="Consolas" w:cs="Times New Roman"/>
          <w:color w:val="BBBBBB"/>
          <w:sz w:val="21"/>
          <w:szCs w:val="21"/>
          <w:lang w:val="es-EC" w:eastAsia="es-EC"/>
        </w:rPr>
      </w:pPr>
      <w:r w:rsidRPr="00C22969">
        <w:rPr>
          <w:rFonts w:ascii="Consolas" w:eastAsia="Times New Roman" w:hAnsi="Consolas" w:cs="Times New Roman"/>
          <w:color w:val="FFFFFF"/>
          <w:sz w:val="21"/>
          <w:szCs w:val="21"/>
          <w:lang w:val="es-EC" w:eastAsia="es-EC"/>
        </w:rPr>
        <w:t xml:space="preserve">        </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r w:rsidRPr="00C22969">
        <w:rPr>
          <w:rFonts w:ascii="Consolas" w:eastAsia="Times New Roman" w:hAnsi="Consolas" w:cs="Times New Roman"/>
          <w:color w:val="FFFFFF"/>
          <w:sz w:val="21"/>
          <w:szCs w:val="21"/>
          <w:lang w:val="es-EC" w:eastAsia="es-EC"/>
        </w:rPr>
        <w:t>Cual es tu codigo postal</w:t>
      </w:r>
      <w:r w:rsidRPr="00C22969">
        <w:rPr>
          <w:rFonts w:ascii="Consolas" w:eastAsia="Times New Roman" w:hAnsi="Consolas" w:cs="Times New Roman"/>
          <w:color w:val="36F9F6"/>
          <w:sz w:val="21"/>
          <w:szCs w:val="21"/>
          <w:lang w:val="es-EC" w:eastAsia="es-EC"/>
        </w:rPr>
        <w:t>&lt;/</w:t>
      </w:r>
      <w:r w:rsidRPr="00C22969">
        <w:rPr>
          <w:rFonts w:ascii="Consolas" w:eastAsia="Times New Roman" w:hAnsi="Consolas" w:cs="Times New Roman"/>
          <w:color w:val="72F1B8"/>
          <w:sz w:val="21"/>
          <w:szCs w:val="21"/>
          <w:lang w:val="es-EC" w:eastAsia="es-EC"/>
        </w:rPr>
        <w:t>span</w:t>
      </w:r>
      <w:r w:rsidRPr="00C22969">
        <w:rPr>
          <w:rFonts w:ascii="Consolas" w:eastAsia="Times New Roman" w:hAnsi="Consolas" w:cs="Times New Roman"/>
          <w:color w:val="36F9F6"/>
          <w:sz w:val="21"/>
          <w:szCs w:val="21"/>
          <w:lang w:val="es-EC" w:eastAsia="es-EC"/>
        </w:rPr>
        <w:t>&gt;</w:t>
      </w:r>
    </w:p>
    <w:p w14:paraId="470854CF"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C22969">
        <w:rPr>
          <w:rFonts w:ascii="Consolas" w:eastAsia="Times New Roman" w:hAnsi="Consolas" w:cs="Times New Roman"/>
          <w:color w:val="FFFFFF"/>
          <w:sz w:val="21"/>
          <w:szCs w:val="21"/>
          <w:lang w:val="es-EC"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"text"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name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"cp"</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id</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"cp"</w:t>
      </w:r>
      <w:r w:rsidRPr="007C12A0">
        <w:rPr>
          <w:rFonts w:ascii="Consolas" w:eastAsia="Times New Roman" w:hAnsi="Consolas" w:cs="Times New Roman"/>
          <w:color w:val="FFFFFF"/>
          <w:sz w:val="21"/>
          <w:szCs w:val="21"/>
          <w:lang w:val="en-US" w:eastAsia="es-EC"/>
        </w:rPr>
        <w:t xml:space="preserve"> </w:t>
      </w:r>
      <w:proofErr w:type="gramStart"/>
      <w:r w:rsidRPr="007C12A0">
        <w:rPr>
          <w:rFonts w:ascii="Consolas" w:eastAsia="Times New Roman" w:hAnsi="Consolas" w:cs="Times New Roman"/>
          <w:i/>
          <w:iCs/>
          <w:color w:val="FEDE5D"/>
          <w:sz w:val="21"/>
          <w:szCs w:val="21"/>
          <w:lang w:val="en-US" w:eastAsia="es-EC"/>
        </w:rPr>
        <w:t>autocomplete</w:t>
      </w:r>
      <w:proofErr w:type="gramEnd"/>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"postal-code"</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required</w:t>
      </w:r>
      <w:r w:rsidRPr="007C12A0">
        <w:rPr>
          <w:rFonts w:ascii="Consolas" w:eastAsia="Times New Roman" w:hAnsi="Consolas" w:cs="Times New Roman"/>
          <w:color w:val="36F9F6"/>
          <w:sz w:val="21"/>
          <w:szCs w:val="21"/>
          <w:lang w:val="en-US" w:eastAsia="es-EC"/>
        </w:rPr>
        <w:t>&gt;</w:t>
      </w:r>
    </w:p>
    <w:p w14:paraId="25AA5DF2"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label</w:t>
      </w:r>
      <w:r w:rsidRPr="007C12A0">
        <w:rPr>
          <w:rFonts w:ascii="Consolas" w:eastAsia="Times New Roman" w:hAnsi="Consolas" w:cs="Times New Roman"/>
          <w:color w:val="36F9F6"/>
          <w:sz w:val="21"/>
          <w:szCs w:val="21"/>
          <w:lang w:val="en-US" w:eastAsia="es-EC"/>
        </w:rPr>
        <w:t>&gt;</w:t>
      </w:r>
    </w:p>
    <w:p w14:paraId="13E2D11A"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"submit"</w:t>
      </w:r>
      <w:r w:rsidRPr="007C12A0">
        <w:rPr>
          <w:rFonts w:ascii="Consolas" w:eastAsia="Times New Roman" w:hAnsi="Consolas" w:cs="Times New Roman"/>
          <w:color w:val="36F9F6"/>
          <w:sz w:val="21"/>
          <w:szCs w:val="21"/>
          <w:lang w:val="en-US" w:eastAsia="es-EC"/>
        </w:rPr>
        <w:t>&gt;</w:t>
      </w:r>
    </w:p>
    <w:p w14:paraId="7F7C9128" w14:textId="77777777" w:rsidR="00C22969" w:rsidRPr="007C12A0" w:rsidRDefault="00C22969" w:rsidP="00C22969">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form</w:t>
      </w:r>
      <w:r w:rsidRPr="007C12A0">
        <w:rPr>
          <w:rFonts w:ascii="Consolas" w:eastAsia="Times New Roman" w:hAnsi="Consolas" w:cs="Times New Roman"/>
          <w:color w:val="36F9F6"/>
          <w:sz w:val="21"/>
          <w:szCs w:val="21"/>
          <w:lang w:val="en-US" w:eastAsia="es-EC"/>
        </w:rPr>
        <w:t>&gt;</w:t>
      </w:r>
    </w:p>
    <w:p w14:paraId="356C28B7" w14:textId="77777777" w:rsidR="001E7FFD" w:rsidRDefault="001E7FFD" w:rsidP="001E7FFD">
      <w:pPr>
        <w:pStyle w:val="NormalWeb"/>
        <w:numPr>
          <w:ilvl w:val="0"/>
          <w:numId w:val="10"/>
        </w:numPr>
        <w:shd w:val="clear" w:color="auto" w:fill="24385B"/>
        <w:spacing w:before="0" w:beforeAutospacing="0" w:after="0" w:afterAutospacing="0"/>
        <w:ind w:left="0"/>
        <w:rPr>
          <w:rFonts w:ascii="Roboto" w:hAnsi="Roboto"/>
          <w:color w:val="EFF3F8"/>
          <w:sz w:val="21"/>
          <w:szCs w:val="21"/>
        </w:rPr>
      </w:pPr>
      <w:r>
        <w:rPr>
          <w:rFonts w:ascii="Roboto" w:hAnsi="Roboto"/>
          <w:color w:val="EFF3F8"/>
          <w:sz w:val="21"/>
          <w:szCs w:val="21"/>
        </w:rPr>
        <w:t>El atributo </w:t>
      </w:r>
      <w:r>
        <w:rPr>
          <w:rStyle w:val="Textoennegrita"/>
          <w:rFonts w:ascii="Roboto" w:hAnsi="Roboto"/>
          <w:color w:val="EFF3F8"/>
          <w:sz w:val="21"/>
          <w:szCs w:val="21"/>
        </w:rPr>
        <w:t>autocomplete = “tipo-del-input”</w:t>
      </w:r>
      <w:r>
        <w:rPr>
          <w:rFonts w:ascii="Roboto" w:hAnsi="Roboto"/>
          <w:color w:val="EFF3F8"/>
          <w:sz w:val="21"/>
          <w:szCs w:val="21"/>
        </w:rPr>
        <w:t xml:space="preserve"> hace que el navegador </w:t>
      </w:r>
      <w:proofErr w:type="gramStart"/>
      <w:r>
        <w:rPr>
          <w:rFonts w:ascii="Roboto" w:hAnsi="Roboto"/>
          <w:color w:val="EFF3F8"/>
          <w:sz w:val="21"/>
          <w:szCs w:val="21"/>
        </w:rPr>
        <w:t>auto-complete</w:t>
      </w:r>
      <w:proofErr w:type="gramEnd"/>
      <w:r>
        <w:rPr>
          <w:rFonts w:ascii="Roboto" w:hAnsi="Roboto"/>
          <w:color w:val="EFF3F8"/>
          <w:sz w:val="21"/>
          <w:szCs w:val="21"/>
        </w:rPr>
        <w:t xml:space="preserve"> los formularios, según el tipo de input. El atributo se coloca en la etiqueta </w:t>
      </w:r>
      <w:r>
        <w:rPr>
          <w:rStyle w:val="Textoennegrita"/>
          <w:rFonts w:ascii="Roboto" w:hAnsi="Roboto"/>
          <w:color w:val="EFF3F8"/>
          <w:sz w:val="21"/>
          <w:szCs w:val="21"/>
        </w:rPr>
        <w:t>&lt;input&gt;</w:t>
      </w:r>
      <w:r>
        <w:rPr>
          <w:rFonts w:ascii="Roboto" w:hAnsi="Roboto"/>
          <w:color w:val="EFF3F8"/>
          <w:sz w:val="21"/>
          <w:szCs w:val="21"/>
        </w:rPr>
        <w:t>.</w:t>
      </w:r>
    </w:p>
    <w:p w14:paraId="1162B226" w14:textId="77777777" w:rsidR="001E7FFD" w:rsidRDefault="001E7FFD" w:rsidP="001E7FFD">
      <w:pPr>
        <w:pStyle w:val="NormalWeb"/>
        <w:numPr>
          <w:ilvl w:val="0"/>
          <w:numId w:val="10"/>
        </w:numPr>
        <w:shd w:val="clear" w:color="auto" w:fill="24385B"/>
        <w:spacing w:before="0" w:beforeAutospacing="0" w:after="0" w:afterAutospacing="0"/>
        <w:ind w:left="0"/>
        <w:rPr>
          <w:rFonts w:ascii="Roboto" w:hAnsi="Roboto"/>
          <w:color w:val="EFF3F8"/>
          <w:sz w:val="21"/>
          <w:szCs w:val="21"/>
        </w:rPr>
      </w:pPr>
      <w:r>
        <w:rPr>
          <w:rFonts w:ascii="Roboto" w:hAnsi="Roboto"/>
          <w:color w:val="EFF3F8"/>
          <w:sz w:val="21"/>
          <w:szCs w:val="21"/>
        </w:rPr>
        <w:t>El atributo </w:t>
      </w:r>
      <w:r>
        <w:rPr>
          <w:rStyle w:val="Textoennegrita"/>
          <w:rFonts w:ascii="Roboto" w:hAnsi="Roboto"/>
          <w:color w:val="EFF3F8"/>
          <w:sz w:val="21"/>
          <w:szCs w:val="21"/>
        </w:rPr>
        <w:t>require,</w:t>
      </w:r>
      <w:r>
        <w:rPr>
          <w:rFonts w:ascii="Roboto" w:hAnsi="Roboto"/>
          <w:color w:val="EFF3F8"/>
          <w:sz w:val="21"/>
          <w:szCs w:val="21"/>
        </w:rPr>
        <w:t> evita que se envíe información del formulario, si el input está vacío. El atributo se coloca en la etiqueta </w:t>
      </w:r>
      <w:r>
        <w:rPr>
          <w:rStyle w:val="Textoennegrita"/>
          <w:rFonts w:ascii="Roboto" w:hAnsi="Roboto"/>
          <w:color w:val="EFF3F8"/>
          <w:sz w:val="21"/>
          <w:szCs w:val="21"/>
        </w:rPr>
        <w:t>&lt;input&gt;</w:t>
      </w:r>
      <w:r>
        <w:rPr>
          <w:rFonts w:ascii="Roboto" w:hAnsi="Roboto"/>
          <w:color w:val="EFF3F8"/>
          <w:sz w:val="21"/>
          <w:szCs w:val="21"/>
        </w:rPr>
        <w:t>.</w:t>
      </w:r>
    </w:p>
    <w:p w14:paraId="670B3FE4" w14:textId="77777777" w:rsidR="001E7FFD" w:rsidRDefault="001E7FFD" w:rsidP="009B715A">
      <w:pPr>
        <w:rPr>
          <w:color w:val="000000" w:themeColor="text1"/>
          <w:lang w:val="es-ES"/>
        </w:rPr>
      </w:pPr>
    </w:p>
    <w:p w14:paraId="4F7D6D90" w14:textId="7EBB9174" w:rsidR="00C22969" w:rsidRDefault="00C22969" w:rsidP="009B715A">
      <w:pPr>
        <w:rPr>
          <w:color w:val="000000" w:themeColor="text1"/>
          <w:lang w:val="es-ES"/>
        </w:rPr>
      </w:pPr>
      <w:r>
        <w:rPr>
          <w:color w:val="000000" w:themeColor="text1"/>
          <w:lang w:val="es-ES"/>
        </w:rPr>
        <w:t>Tips:</w:t>
      </w:r>
    </w:p>
    <w:p w14:paraId="056EA90C" w14:textId="77777777" w:rsidR="00C22969" w:rsidRPr="00C22969" w:rsidRDefault="00C22969" w:rsidP="00C22969">
      <w:pPr>
        <w:shd w:val="clear" w:color="auto" w:fill="24385B"/>
        <w:spacing w:after="0" w:line="240" w:lineRule="auto"/>
        <w:rPr>
          <w:rFonts w:ascii="Roboto" w:eastAsia="Times New Roman" w:hAnsi="Roboto" w:cs="Times New Roman"/>
          <w:color w:val="EFF3F8"/>
          <w:sz w:val="21"/>
          <w:szCs w:val="21"/>
          <w:lang w:val="es-EC" w:eastAsia="es-EC"/>
        </w:rPr>
      </w:pPr>
      <w:r w:rsidRPr="00C22969">
        <w:rPr>
          <w:rFonts w:ascii="Roboto" w:eastAsia="Times New Roman" w:hAnsi="Roboto" w:cs="Times New Roman"/>
          <w:b/>
          <w:bCs/>
          <w:color w:val="EFF3F8"/>
          <w:sz w:val="21"/>
          <w:szCs w:val="21"/>
          <w:lang w:val="es-EC" w:eastAsia="es-EC"/>
        </w:rPr>
        <w:t xml:space="preserve">Con el editor de texto VS Code, contamos con emmet, el cual nos permite insertar el siguiente comando para crear un input con sólo un Enter… copie y pegue </w:t>
      </w:r>
      <w:r w:rsidRPr="00C22969">
        <w:rPr>
          <w:rFonts w:ascii="Segoe UI Symbol" w:eastAsia="Times New Roman" w:hAnsi="Segoe UI Symbol" w:cs="Segoe UI Symbol"/>
          <w:b/>
          <w:bCs/>
          <w:color w:val="EFF3F8"/>
          <w:sz w:val="21"/>
          <w:szCs w:val="21"/>
          <w:lang w:val="es-EC" w:eastAsia="es-EC"/>
        </w:rPr>
        <w:t>😉</w:t>
      </w:r>
    </w:p>
    <w:p w14:paraId="0157DAF3" w14:textId="77777777" w:rsidR="00C22969" w:rsidRPr="007C12A0" w:rsidRDefault="00C22969" w:rsidP="00C22969">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val="en-US" w:eastAsia="es-EC"/>
        </w:rPr>
      </w:pPr>
      <w:r w:rsidRPr="007C12A0">
        <w:rPr>
          <w:rFonts w:ascii="Courier New" w:eastAsia="Times New Roman" w:hAnsi="Courier New" w:cs="Courier New"/>
          <w:b/>
          <w:bCs/>
          <w:color w:val="F92672"/>
          <w:sz w:val="21"/>
          <w:szCs w:val="21"/>
          <w:shd w:val="clear" w:color="auto" w:fill="0C1633"/>
          <w:lang w:val="en-US" w:eastAsia="es-EC"/>
        </w:rPr>
        <w:t>form</w:t>
      </w:r>
      <w:r w:rsidRPr="007C12A0">
        <w:rPr>
          <w:rFonts w:ascii="Courier New" w:eastAsia="Times New Roman" w:hAnsi="Courier New" w:cs="Courier New"/>
          <w:color w:val="FFFFFF"/>
          <w:sz w:val="21"/>
          <w:szCs w:val="21"/>
          <w:shd w:val="clear" w:color="auto" w:fill="0C1633"/>
          <w:lang w:val="en-US" w:eastAsia="es-EC"/>
        </w:rPr>
        <w:t>&gt;</w:t>
      </w:r>
      <w:r w:rsidRPr="007C12A0">
        <w:rPr>
          <w:rFonts w:ascii="Courier New" w:eastAsia="Times New Roman" w:hAnsi="Courier New" w:cs="Courier New"/>
          <w:b/>
          <w:bCs/>
          <w:color w:val="F92672"/>
          <w:sz w:val="21"/>
          <w:szCs w:val="21"/>
          <w:shd w:val="clear" w:color="auto" w:fill="0C1633"/>
          <w:lang w:val="en-US" w:eastAsia="es-EC"/>
        </w:rPr>
        <w:t>label</w:t>
      </w:r>
      <w:r w:rsidRPr="007C12A0">
        <w:rPr>
          <w:rFonts w:ascii="Courier New" w:eastAsia="Times New Roman" w:hAnsi="Courier New" w:cs="Courier New"/>
          <w:color w:val="FFFFFF"/>
          <w:sz w:val="21"/>
          <w:szCs w:val="21"/>
          <w:shd w:val="clear" w:color="auto" w:fill="0C1633"/>
          <w:lang w:val="en-US" w:eastAsia="es-EC"/>
        </w:rPr>
        <w:t>&gt;span+</w:t>
      </w:r>
      <w:r w:rsidRPr="007C12A0">
        <w:rPr>
          <w:rFonts w:ascii="Courier New" w:eastAsia="Times New Roman" w:hAnsi="Courier New" w:cs="Courier New"/>
          <w:b/>
          <w:bCs/>
          <w:color w:val="F92672"/>
          <w:sz w:val="21"/>
          <w:szCs w:val="21"/>
          <w:shd w:val="clear" w:color="auto" w:fill="0C1633"/>
          <w:lang w:val="en-US" w:eastAsia="es-EC"/>
        </w:rPr>
        <w:t>input</w:t>
      </w:r>
    </w:p>
    <w:p w14:paraId="7CC819C1" w14:textId="77777777" w:rsidR="00C22969" w:rsidRPr="007C12A0" w:rsidRDefault="00C22969" w:rsidP="009B715A">
      <w:pPr>
        <w:rPr>
          <w:color w:val="000000" w:themeColor="text1"/>
          <w:lang w:val="en-US"/>
        </w:rPr>
      </w:pPr>
    </w:p>
    <w:p w14:paraId="7ACCED3C" w14:textId="6BCB86F6" w:rsidR="00416807" w:rsidRPr="00105EAF" w:rsidRDefault="001E7FFD" w:rsidP="009B715A">
      <w:pPr>
        <w:rPr>
          <w:color w:val="000000" w:themeColor="text1"/>
          <w:lang w:val="es-ES"/>
        </w:rPr>
      </w:pPr>
      <w:r w:rsidRPr="00105EAF">
        <w:rPr>
          <w:color w:val="000000" w:themeColor="text1"/>
          <w:lang w:val="es-ES"/>
        </w:rPr>
        <w:t>Clase 19-select</w:t>
      </w:r>
    </w:p>
    <w:p w14:paraId="32FFBAAA" w14:textId="77777777" w:rsidR="002F1497" w:rsidRDefault="002F1497" w:rsidP="009B715A">
      <w:pPr>
        <w:rPr>
          <w:color w:val="000000" w:themeColor="text1"/>
          <w:lang w:val="es-ES"/>
        </w:rPr>
      </w:pPr>
      <w:r>
        <w:rPr>
          <w:color w:val="000000" w:themeColor="text1"/>
          <w:lang w:val="es-ES"/>
        </w:rPr>
        <w:t xml:space="preserve">Existen </w:t>
      </w:r>
      <w:proofErr w:type="gramStart"/>
      <w:r>
        <w:rPr>
          <w:color w:val="000000" w:themeColor="text1"/>
          <w:lang w:val="es-ES"/>
        </w:rPr>
        <w:t>dos forma</w:t>
      </w:r>
      <w:proofErr w:type="gramEnd"/>
      <w:r>
        <w:rPr>
          <w:color w:val="000000" w:themeColor="text1"/>
          <w:lang w:val="es-ES"/>
        </w:rPr>
        <w:t xml:space="preserve"> haas la actuaidad para realizar un input del tipo select.</w:t>
      </w:r>
    </w:p>
    <w:p w14:paraId="781A5106" w14:textId="77777777" w:rsidR="002F1497" w:rsidRDefault="002F1497" w:rsidP="009B715A">
      <w:pPr>
        <w:rPr>
          <w:color w:val="000000" w:themeColor="text1"/>
          <w:lang w:val="es-ES"/>
        </w:rPr>
      </w:pPr>
      <w:r>
        <w:rPr>
          <w:color w:val="000000" w:themeColor="text1"/>
          <w:lang w:val="es-ES"/>
        </w:rPr>
        <w:t xml:space="preserve">Con el input select e datalist, el </w:t>
      </w:r>
      <w:r>
        <w:rPr>
          <w:b/>
          <w:color w:val="000000" w:themeColor="text1"/>
          <w:lang w:val="es-ES"/>
        </w:rPr>
        <w:t>select</w:t>
      </w:r>
      <w:r>
        <w:rPr>
          <w:color w:val="000000" w:themeColor="text1"/>
          <w:lang w:val="es-ES"/>
        </w:rPr>
        <w:t xml:space="preserve"> permite hacer scroll hasta llegar a la opción necesitada, </w:t>
      </w:r>
    </w:p>
    <w:p w14:paraId="27EB11FA" w14:textId="77777777" w:rsidR="002F1497" w:rsidRDefault="002F1497" w:rsidP="009B715A">
      <w:pPr>
        <w:rPr>
          <w:color w:val="000000" w:themeColor="text1"/>
          <w:lang w:val="es-ES"/>
        </w:rPr>
      </w:pPr>
    </w:p>
    <w:p w14:paraId="2DDACB90"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i/>
          <w:iCs/>
          <w:color w:val="848BBD"/>
          <w:sz w:val="21"/>
          <w:szCs w:val="21"/>
          <w:lang w:val="en-US" w:eastAsia="es-EC"/>
        </w:rPr>
        <w:t>&lt;select name="cursos" id=""&gt;</w:t>
      </w:r>
    </w:p>
    <w:p w14:paraId="3DC01EEA"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i/>
          <w:iCs/>
          <w:color w:val="848BBD"/>
          <w:sz w:val="21"/>
          <w:szCs w:val="21"/>
          <w:lang w:val="en-US" w:eastAsia="es-EC"/>
        </w:rPr>
        <w:t>            &lt;option value="Javascript"&gt;Javascript&lt;/option&gt;</w:t>
      </w:r>
    </w:p>
    <w:p w14:paraId="0E6EDB6A"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i/>
          <w:iCs/>
          <w:color w:val="848BBD"/>
          <w:sz w:val="21"/>
          <w:szCs w:val="21"/>
          <w:lang w:val="en-US" w:eastAsia="es-EC"/>
        </w:rPr>
        <w:t>            &lt;option value="HTML"&gt;HTML&lt;/option&gt;</w:t>
      </w:r>
    </w:p>
    <w:p w14:paraId="4DE43445"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i/>
          <w:iCs/>
          <w:color w:val="848BBD"/>
          <w:sz w:val="21"/>
          <w:szCs w:val="21"/>
          <w:lang w:val="en-US" w:eastAsia="es-EC"/>
        </w:rPr>
        <w:t>            &lt;option value="CSS3"&gt;CSS3&lt;/option&gt;</w:t>
      </w:r>
    </w:p>
    <w:p w14:paraId="46B60ED6"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i/>
          <w:iCs/>
          <w:color w:val="848BBD"/>
          <w:sz w:val="21"/>
          <w:szCs w:val="21"/>
          <w:lang w:val="en-US" w:eastAsia="es-EC"/>
        </w:rPr>
        <w:t>            &lt;option value="WEB STANDARDS"&gt;WEB STANDARDS&lt;/option&gt;</w:t>
      </w:r>
    </w:p>
    <w:p w14:paraId="5164046E" w14:textId="77777777" w:rsidR="002F1497" w:rsidRPr="002F1497" w:rsidRDefault="002F1497" w:rsidP="002F1497">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i/>
          <w:iCs/>
          <w:color w:val="848BBD"/>
          <w:sz w:val="21"/>
          <w:szCs w:val="21"/>
          <w:lang w:val="en-US" w:eastAsia="es-EC"/>
        </w:rPr>
        <w:t xml:space="preserve">        </w:t>
      </w:r>
      <w:r w:rsidRPr="002F1497">
        <w:rPr>
          <w:rFonts w:ascii="Consolas" w:eastAsia="Times New Roman" w:hAnsi="Consolas" w:cs="Times New Roman"/>
          <w:i/>
          <w:iCs/>
          <w:color w:val="848BBD"/>
          <w:sz w:val="21"/>
          <w:szCs w:val="21"/>
          <w:lang w:val="es-EC" w:eastAsia="es-EC"/>
        </w:rPr>
        <w:t>&lt;/select&gt;</w:t>
      </w:r>
    </w:p>
    <w:p w14:paraId="78FD0754" w14:textId="77777777" w:rsidR="002F1497" w:rsidRPr="007C12A0" w:rsidRDefault="002F1497" w:rsidP="009B715A">
      <w:pPr>
        <w:rPr>
          <w:color w:val="000000" w:themeColor="text1"/>
          <w:lang w:val="en-US"/>
        </w:rPr>
      </w:pPr>
      <w:r>
        <w:rPr>
          <w:color w:val="000000" w:themeColor="text1"/>
          <w:lang w:val="es-ES"/>
        </w:rPr>
        <w:lastRenderedPageBreak/>
        <w:t xml:space="preserve">mientra que el input del tipo list permite encontrar la opción mientras se teclea un carácter. </w:t>
      </w:r>
      <w:r w:rsidRPr="007C12A0">
        <w:rPr>
          <w:color w:val="000000" w:themeColor="text1"/>
          <w:lang w:val="en-US"/>
        </w:rPr>
        <w:t>Ej</w:t>
      </w:r>
    </w:p>
    <w:p w14:paraId="47927D8E"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list</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"cursos"</w:t>
      </w:r>
      <w:r w:rsidRPr="007C12A0">
        <w:rPr>
          <w:rFonts w:ascii="Consolas" w:eastAsia="Times New Roman" w:hAnsi="Consolas" w:cs="Times New Roman"/>
          <w:color w:val="36F9F6"/>
          <w:sz w:val="21"/>
          <w:szCs w:val="21"/>
          <w:lang w:val="en-US" w:eastAsia="es-EC"/>
        </w:rPr>
        <w:t>&gt;</w:t>
      </w:r>
    </w:p>
    <w:p w14:paraId="59E78328"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datalist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id</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"cursos"</w:t>
      </w:r>
      <w:r w:rsidRPr="007C12A0">
        <w:rPr>
          <w:rFonts w:ascii="Consolas" w:eastAsia="Times New Roman" w:hAnsi="Consolas" w:cs="Times New Roman"/>
          <w:color w:val="36F9F6"/>
          <w:sz w:val="21"/>
          <w:szCs w:val="21"/>
          <w:lang w:val="en-US" w:eastAsia="es-EC"/>
        </w:rPr>
        <w:t>&gt;</w:t>
      </w:r>
    </w:p>
    <w:p w14:paraId="219F75D1"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value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"Javascript"</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36F9F6"/>
          <w:sz w:val="21"/>
          <w:szCs w:val="21"/>
          <w:lang w:val="en-US" w:eastAsia="es-EC"/>
        </w:rPr>
        <w:t>&gt;</w:t>
      </w:r>
    </w:p>
    <w:p w14:paraId="7D77960F"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value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"HTML"</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36F9F6"/>
          <w:sz w:val="21"/>
          <w:szCs w:val="21"/>
          <w:lang w:val="en-US" w:eastAsia="es-EC"/>
        </w:rPr>
        <w:t>&gt;</w:t>
      </w:r>
    </w:p>
    <w:p w14:paraId="6FC4B40F"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value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"CSS3"</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36F9F6"/>
          <w:sz w:val="21"/>
          <w:szCs w:val="21"/>
          <w:lang w:val="en-US" w:eastAsia="es-EC"/>
        </w:rPr>
        <w:t>&gt;</w:t>
      </w:r>
    </w:p>
    <w:p w14:paraId="683C91F7"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value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"WEB STANDARDS"</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option</w:t>
      </w:r>
      <w:r w:rsidRPr="007C12A0">
        <w:rPr>
          <w:rFonts w:ascii="Consolas" w:eastAsia="Times New Roman" w:hAnsi="Consolas" w:cs="Times New Roman"/>
          <w:color w:val="36F9F6"/>
          <w:sz w:val="21"/>
          <w:szCs w:val="21"/>
          <w:lang w:val="en-US" w:eastAsia="es-EC"/>
        </w:rPr>
        <w:t>&gt;</w:t>
      </w:r>
    </w:p>
    <w:p w14:paraId="76B8ADEF" w14:textId="77777777" w:rsidR="002F1497" w:rsidRPr="002F1497" w:rsidRDefault="002F1497" w:rsidP="002F1497">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FFFFFF"/>
          <w:sz w:val="21"/>
          <w:szCs w:val="21"/>
          <w:lang w:val="en-US" w:eastAsia="es-EC"/>
        </w:rPr>
        <w:t xml:space="preserve">        </w:t>
      </w:r>
      <w:r w:rsidRPr="002F1497">
        <w:rPr>
          <w:rFonts w:ascii="Consolas" w:eastAsia="Times New Roman" w:hAnsi="Consolas" w:cs="Times New Roman"/>
          <w:color w:val="36F9F6"/>
          <w:sz w:val="21"/>
          <w:szCs w:val="21"/>
          <w:lang w:val="es-EC" w:eastAsia="es-EC"/>
        </w:rPr>
        <w:t>&lt;/</w:t>
      </w:r>
      <w:r w:rsidRPr="002F1497">
        <w:rPr>
          <w:rFonts w:ascii="Consolas" w:eastAsia="Times New Roman" w:hAnsi="Consolas" w:cs="Times New Roman"/>
          <w:color w:val="72F1B8"/>
          <w:sz w:val="21"/>
          <w:szCs w:val="21"/>
          <w:lang w:val="es-EC" w:eastAsia="es-EC"/>
        </w:rPr>
        <w:t>datalist</w:t>
      </w:r>
      <w:r w:rsidRPr="002F1497">
        <w:rPr>
          <w:rFonts w:ascii="Consolas" w:eastAsia="Times New Roman" w:hAnsi="Consolas" w:cs="Times New Roman"/>
          <w:color w:val="36F9F6"/>
          <w:sz w:val="21"/>
          <w:szCs w:val="21"/>
          <w:lang w:val="es-EC" w:eastAsia="es-EC"/>
        </w:rPr>
        <w:t>&gt;</w:t>
      </w:r>
    </w:p>
    <w:p w14:paraId="5BDBB510" w14:textId="1E0F2671" w:rsidR="002F1497" w:rsidRDefault="002F1497" w:rsidP="009B715A">
      <w:pPr>
        <w:rPr>
          <w:color w:val="000000" w:themeColor="text1"/>
          <w:lang w:val="es-ES"/>
        </w:rPr>
      </w:pPr>
      <w:r>
        <w:rPr>
          <w:color w:val="000000" w:themeColor="text1"/>
          <w:lang w:val="es-ES"/>
        </w:rPr>
        <w:t xml:space="preserve"> </w:t>
      </w:r>
    </w:p>
    <w:p w14:paraId="25F597AC" w14:textId="09D60A84" w:rsidR="002F1497" w:rsidRDefault="002F1497" w:rsidP="009B715A">
      <w:pPr>
        <w:rPr>
          <w:color w:val="000000" w:themeColor="text1"/>
          <w:lang w:val="es-ES"/>
        </w:rPr>
      </w:pPr>
      <w:r>
        <w:rPr>
          <w:color w:val="000000" w:themeColor="text1"/>
          <w:lang w:val="es-ES"/>
        </w:rPr>
        <w:t>En primera instancia se muestra la lista completa, luego al teclear un carácter solo aparecen las coincidencias.</w:t>
      </w:r>
    </w:p>
    <w:p w14:paraId="31EEE5A9" w14:textId="426C94B4" w:rsidR="002F1497" w:rsidRDefault="002F1497" w:rsidP="009B715A">
      <w:pPr>
        <w:rPr>
          <w:color w:val="000000" w:themeColor="text1"/>
          <w:lang w:val="es-ES"/>
        </w:rPr>
      </w:pPr>
      <w:r w:rsidRPr="002F1497">
        <w:rPr>
          <w:noProof/>
          <w:color w:val="000000" w:themeColor="text1"/>
          <w:lang w:val="es-ES"/>
        </w:rPr>
        <w:drawing>
          <wp:inline distT="0" distB="0" distL="0" distR="0" wp14:anchorId="608251DC" wp14:editId="36751CD3">
            <wp:extent cx="1595887" cy="1268673"/>
            <wp:effectExtent l="19050" t="19050" r="23495"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9621" cy="1271641"/>
                    </a:xfrm>
                    <a:prstGeom prst="rect">
                      <a:avLst/>
                    </a:prstGeom>
                    <a:ln>
                      <a:solidFill>
                        <a:schemeClr val="accent1"/>
                      </a:solidFill>
                    </a:ln>
                  </pic:spPr>
                </pic:pic>
              </a:graphicData>
            </a:graphic>
          </wp:inline>
        </w:drawing>
      </w:r>
      <w:r w:rsidRPr="002F1497">
        <w:rPr>
          <w:noProof/>
          <w:color w:val="000000" w:themeColor="text1"/>
          <w:lang w:val="es-ES"/>
        </w:rPr>
        <w:drawing>
          <wp:inline distT="0" distB="0" distL="0" distR="0" wp14:anchorId="5A918240" wp14:editId="27548EFB">
            <wp:extent cx="2067213" cy="981212"/>
            <wp:effectExtent l="19050" t="19050" r="9525"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7213" cy="981212"/>
                    </a:xfrm>
                    <a:prstGeom prst="rect">
                      <a:avLst/>
                    </a:prstGeom>
                    <a:ln>
                      <a:solidFill>
                        <a:schemeClr val="accent1"/>
                      </a:solidFill>
                    </a:ln>
                  </pic:spPr>
                </pic:pic>
              </a:graphicData>
            </a:graphic>
          </wp:inline>
        </w:drawing>
      </w:r>
    </w:p>
    <w:p w14:paraId="45DF91E9" w14:textId="77777777" w:rsidR="002F1497" w:rsidRDefault="002F1497" w:rsidP="009B715A">
      <w:pPr>
        <w:rPr>
          <w:color w:val="000000" w:themeColor="text1"/>
          <w:lang w:val="es-ES"/>
        </w:rPr>
      </w:pPr>
    </w:p>
    <w:p w14:paraId="5A07A80E" w14:textId="2E1C501B" w:rsidR="002F1497" w:rsidRPr="002F1497" w:rsidRDefault="002F1497" w:rsidP="009B715A">
      <w:pPr>
        <w:rPr>
          <w:color w:val="000000" w:themeColor="text1"/>
          <w:lang w:val="es-ES"/>
        </w:rPr>
      </w:pPr>
      <w:r>
        <w:rPr>
          <w:noProof/>
          <w:lang w:val="es-EC" w:eastAsia="es-EC"/>
        </w:rPr>
        <w:lastRenderedPageBreak/>
        <w:drawing>
          <wp:inline distT="0" distB="0" distL="0" distR="0" wp14:anchorId="1FA271FC" wp14:editId="05230DB5">
            <wp:extent cx="5612130" cy="14033834"/>
            <wp:effectExtent l="0" t="0" r="7620" b="6350"/>
            <wp:docPr id="4"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4033834"/>
                    </a:xfrm>
                    <a:prstGeom prst="rect">
                      <a:avLst/>
                    </a:prstGeom>
                    <a:noFill/>
                    <a:ln>
                      <a:noFill/>
                    </a:ln>
                  </pic:spPr>
                </pic:pic>
              </a:graphicData>
            </a:graphic>
          </wp:inline>
        </w:drawing>
      </w:r>
    </w:p>
    <w:p w14:paraId="7F6A8BD1" w14:textId="38A71CD8" w:rsidR="002F1497" w:rsidRPr="007C12A0" w:rsidRDefault="002F1497" w:rsidP="002F1497">
      <w:pPr>
        <w:rPr>
          <w:lang w:val="en-US"/>
        </w:rPr>
      </w:pPr>
      <w:r w:rsidRPr="007C12A0">
        <w:rPr>
          <w:lang w:val="en-US"/>
        </w:rPr>
        <w:lastRenderedPageBreak/>
        <w:t xml:space="preserve">Clase 20 -Input type submit vs. Button </w:t>
      </w:r>
      <w:proofErr w:type="gramStart"/>
      <w:r w:rsidRPr="007C12A0">
        <w:rPr>
          <w:lang w:val="en-US"/>
        </w:rPr>
        <w:t>tag</w:t>
      </w:r>
      <w:proofErr w:type="gramEnd"/>
    </w:p>
    <w:p w14:paraId="007D8E5F" w14:textId="11C70C75" w:rsidR="001E7FFD" w:rsidRDefault="00EB1593" w:rsidP="009B715A">
      <w:pPr>
        <w:rPr>
          <w:color w:val="000000" w:themeColor="text1"/>
          <w:lang w:val="es-ES"/>
        </w:rPr>
      </w:pPr>
      <w:r>
        <w:rPr>
          <w:color w:val="000000" w:themeColor="text1"/>
          <w:lang w:val="es-ES"/>
        </w:rPr>
        <w:t>Existen dos ti</w:t>
      </w:r>
      <w:r w:rsidR="002F1497">
        <w:rPr>
          <w:color w:val="000000" w:themeColor="text1"/>
          <w:lang w:val="es-ES"/>
        </w:rPr>
        <w:t>p</w:t>
      </w:r>
      <w:r>
        <w:rPr>
          <w:color w:val="000000" w:themeColor="text1"/>
          <w:lang w:val="es-ES"/>
        </w:rPr>
        <w:t>o</w:t>
      </w:r>
      <w:r w:rsidR="002F1497">
        <w:rPr>
          <w:color w:val="000000" w:themeColor="text1"/>
          <w:lang w:val="es-ES"/>
        </w:rPr>
        <w:t xml:space="preserve">s de botones y los dos se pueden usar para </w:t>
      </w:r>
      <w:proofErr w:type="gramStart"/>
      <w:r w:rsidR="002F1497">
        <w:rPr>
          <w:color w:val="000000" w:themeColor="text1"/>
          <w:lang w:val="es-ES"/>
        </w:rPr>
        <w:t>for</w:t>
      </w:r>
      <w:r>
        <w:rPr>
          <w:color w:val="000000" w:themeColor="text1"/>
          <w:lang w:val="es-ES"/>
        </w:rPr>
        <w:t>m</w:t>
      </w:r>
      <w:r w:rsidR="002F1497">
        <w:rPr>
          <w:color w:val="000000" w:themeColor="text1"/>
          <w:lang w:val="es-ES"/>
        </w:rPr>
        <w:t>ularios</w:t>
      </w:r>
      <w:proofErr w:type="gramEnd"/>
      <w:r w:rsidR="002F1497">
        <w:rPr>
          <w:color w:val="000000" w:themeColor="text1"/>
          <w:lang w:val="es-ES"/>
        </w:rPr>
        <w:t xml:space="preserve"> p</w:t>
      </w:r>
      <w:r>
        <w:rPr>
          <w:color w:val="000000" w:themeColor="text1"/>
          <w:lang w:val="es-ES"/>
        </w:rPr>
        <w:t>e</w:t>
      </w:r>
      <w:r w:rsidR="002F1497">
        <w:rPr>
          <w:color w:val="000000" w:themeColor="text1"/>
          <w:lang w:val="es-ES"/>
        </w:rPr>
        <w:t>ro se recomienda.</w:t>
      </w:r>
    </w:p>
    <w:p w14:paraId="2F842756" w14:textId="77777777" w:rsidR="00F4497B" w:rsidRPr="00F4497B" w:rsidRDefault="00F4497B" w:rsidP="00EB1593">
      <w:pPr>
        <w:shd w:val="clear" w:color="auto" w:fill="24385B"/>
        <w:spacing w:after="0" w:line="240" w:lineRule="auto"/>
        <w:ind w:left="708" w:hanging="708"/>
        <w:rPr>
          <w:rFonts w:ascii="Roboto" w:eastAsia="Times New Roman" w:hAnsi="Roboto" w:cs="Times New Roman"/>
          <w:color w:val="EFF3F8"/>
          <w:sz w:val="21"/>
          <w:szCs w:val="21"/>
          <w:lang w:val="es-EC" w:eastAsia="es-EC"/>
        </w:rPr>
      </w:pPr>
      <w:r w:rsidRPr="00F4497B">
        <w:rPr>
          <w:rFonts w:ascii="Roboto" w:eastAsia="Times New Roman" w:hAnsi="Roboto" w:cs="Times New Roman"/>
          <w:color w:val="EFF3F8"/>
          <w:sz w:val="21"/>
          <w:szCs w:val="21"/>
          <w:lang w:val="es-EC" w:eastAsia="es-EC"/>
        </w:rPr>
        <w:t>input type submit = lo utilizaremos solo en los formularios</w:t>
      </w:r>
    </w:p>
    <w:p w14:paraId="7BE5EBE6" w14:textId="77777777" w:rsidR="00F4497B" w:rsidRPr="00F4497B" w:rsidRDefault="00F4497B" w:rsidP="00F4497B">
      <w:pPr>
        <w:shd w:val="clear" w:color="auto" w:fill="24385B"/>
        <w:spacing w:after="0" w:line="240" w:lineRule="auto"/>
        <w:rPr>
          <w:rFonts w:ascii="Roboto" w:eastAsia="Times New Roman" w:hAnsi="Roboto" w:cs="Times New Roman"/>
          <w:color w:val="EFF3F8"/>
          <w:sz w:val="21"/>
          <w:szCs w:val="21"/>
          <w:lang w:val="es-EC" w:eastAsia="es-EC"/>
        </w:rPr>
      </w:pPr>
      <w:r w:rsidRPr="00F4497B">
        <w:rPr>
          <w:rFonts w:ascii="Roboto" w:eastAsia="Times New Roman" w:hAnsi="Roboto" w:cs="Times New Roman"/>
          <w:color w:val="EFF3F8"/>
          <w:sz w:val="21"/>
          <w:szCs w:val="21"/>
          <w:lang w:val="es-EC" w:eastAsia="es-EC"/>
        </w:rPr>
        <w:t>Button = lo utilizaremos en cualquier otro tipo de boton dentro de nuestro proyecto</w:t>
      </w:r>
    </w:p>
    <w:p w14:paraId="31EB652F" w14:textId="77777777" w:rsidR="00F4497B" w:rsidRDefault="00F4497B" w:rsidP="009B715A">
      <w:pPr>
        <w:rPr>
          <w:color w:val="000000" w:themeColor="text1"/>
          <w:lang w:val="es-ES"/>
        </w:rPr>
      </w:pPr>
    </w:p>
    <w:p w14:paraId="7276E960" w14:textId="77777777" w:rsidR="002F1497" w:rsidRPr="007C12A0" w:rsidRDefault="002F1497" w:rsidP="002F1497">
      <w:pPr>
        <w:shd w:val="clear" w:color="auto" w:fill="262335"/>
        <w:spacing w:after="0" w:line="285" w:lineRule="atLeast"/>
        <w:rPr>
          <w:rFonts w:ascii="Consolas" w:eastAsia="Times New Roman" w:hAnsi="Consolas" w:cs="Times New Roman"/>
          <w:color w:val="BBBBBB"/>
          <w:sz w:val="21"/>
          <w:szCs w:val="21"/>
          <w:lang w:val="en-US" w:eastAsia="es-EC"/>
        </w:rPr>
      </w:pPr>
      <w:r w:rsidRPr="002F1497">
        <w:rPr>
          <w:rFonts w:ascii="Consolas" w:eastAsia="Times New Roman" w:hAnsi="Consolas" w:cs="Times New Roman"/>
          <w:color w:val="FFFFFF"/>
          <w:sz w:val="21"/>
          <w:szCs w:val="21"/>
          <w:lang w:val="es-EC"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input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type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"submit"</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value</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"input-submit"</w:t>
      </w:r>
      <w:r w:rsidRPr="007C12A0">
        <w:rPr>
          <w:rFonts w:ascii="Consolas" w:eastAsia="Times New Roman" w:hAnsi="Consolas" w:cs="Times New Roman"/>
          <w:color w:val="36F9F6"/>
          <w:sz w:val="21"/>
          <w:szCs w:val="21"/>
          <w:lang w:val="en-US" w:eastAsia="es-EC"/>
        </w:rPr>
        <w:t>/&gt;</w:t>
      </w:r>
    </w:p>
    <w:p w14:paraId="56E403E1" w14:textId="77777777" w:rsidR="002F1497" w:rsidRPr="002F1497" w:rsidRDefault="002F1497" w:rsidP="002F1497">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FFFFFF"/>
          <w:sz w:val="21"/>
          <w:szCs w:val="21"/>
          <w:lang w:val="en-US" w:eastAsia="es-EC"/>
        </w:rPr>
        <w:t xml:space="preserve">    </w:t>
      </w:r>
      <w:r w:rsidRPr="002F1497">
        <w:rPr>
          <w:rFonts w:ascii="Consolas" w:eastAsia="Times New Roman" w:hAnsi="Consolas" w:cs="Times New Roman"/>
          <w:color w:val="36F9F6"/>
          <w:sz w:val="21"/>
          <w:szCs w:val="21"/>
          <w:lang w:val="es-EC" w:eastAsia="es-EC"/>
        </w:rPr>
        <w:t>&lt;</w:t>
      </w:r>
      <w:r w:rsidRPr="002F1497">
        <w:rPr>
          <w:rFonts w:ascii="Consolas" w:eastAsia="Times New Roman" w:hAnsi="Consolas" w:cs="Times New Roman"/>
          <w:color w:val="72F1B8"/>
          <w:sz w:val="21"/>
          <w:szCs w:val="21"/>
          <w:lang w:val="es-EC" w:eastAsia="es-EC"/>
        </w:rPr>
        <w:t>button</w:t>
      </w:r>
      <w:r w:rsidRPr="002F1497">
        <w:rPr>
          <w:rFonts w:ascii="Consolas" w:eastAsia="Times New Roman" w:hAnsi="Consolas" w:cs="Times New Roman"/>
          <w:color w:val="FFFFFF"/>
          <w:sz w:val="21"/>
          <w:szCs w:val="21"/>
          <w:lang w:val="es-EC" w:eastAsia="es-EC"/>
        </w:rPr>
        <w:t xml:space="preserve"> </w:t>
      </w:r>
      <w:r w:rsidRPr="002F1497">
        <w:rPr>
          <w:rFonts w:ascii="Consolas" w:eastAsia="Times New Roman" w:hAnsi="Consolas" w:cs="Times New Roman"/>
          <w:i/>
          <w:iCs/>
          <w:color w:val="FEDE5D"/>
          <w:sz w:val="21"/>
          <w:szCs w:val="21"/>
          <w:lang w:val="es-EC" w:eastAsia="es-EC"/>
        </w:rPr>
        <w:t>type</w:t>
      </w:r>
      <w:r w:rsidRPr="002F1497">
        <w:rPr>
          <w:rFonts w:ascii="Consolas" w:eastAsia="Times New Roman" w:hAnsi="Consolas" w:cs="Times New Roman"/>
          <w:color w:val="B6B1B1"/>
          <w:sz w:val="21"/>
          <w:szCs w:val="21"/>
          <w:lang w:val="es-EC" w:eastAsia="es-EC"/>
        </w:rPr>
        <w:t>=</w:t>
      </w:r>
      <w:r w:rsidRPr="002F1497">
        <w:rPr>
          <w:rFonts w:ascii="Consolas" w:eastAsia="Times New Roman" w:hAnsi="Consolas" w:cs="Times New Roman"/>
          <w:color w:val="FF8B39"/>
          <w:sz w:val="21"/>
          <w:szCs w:val="21"/>
          <w:lang w:val="es-EC" w:eastAsia="es-EC"/>
        </w:rPr>
        <w:t>"submit"</w:t>
      </w:r>
      <w:r w:rsidRPr="002F1497">
        <w:rPr>
          <w:rFonts w:ascii="Consolas" w:eastAsia="Times New Roman" w:hAnsi="Consolas" w:cs="Times New Roman"/>
          <w:color w:val="36F9F6"/>
          <w:sz w:val="21"/>
          <w:szCs w:val="21"/>
          <w:lang w:val="es-EC" w:eastAsia="es-EC"/>
        </w:rPr>
        <w:t>&gt;</w:t>
      </w:r>
      <w:r w:rsidRPr="002F1497">
        <w:rPr>
          <w:rFonts w:ascii="Consolas" w:eastAsia="Times New Roman" w:hAnsi="Consolas" w:cs="Times New Roman"/>
          <w:color w:val="FFFFFF"/>
          <w:sz w:val="21"/>
          <w:szCs w:val="21"/>
          <w:lang w:val="es-EC" w:eastAsia="es-EC"/>
        </w:rPr>
        <w:t>Que color te gusta</w:t>
      </w:r>
      <w:r w:rsidRPr="002F1497">
        <w:rPr>
          <w:rFonts w:ascii="Consolas" w:eastAsia="Times New Roman" w:hAnsi="Consolas" w:cs="Times New Roman"/>
          <w:color w:val="36F9F6"/>
          <w:sz w:val="21"/>
          <w:szCs w:val="21"/>
          <w:lang w:val="es-EC" w:eastAsia="es-EC"/>
        </w:rPr>
        <w:t>&lt;/</w:t>
      </w:r>
      <w:r w:rsidRPr="002F1497">
        <w:rPr>
          <w:rFonts w:ascii="Consolas" w:eastAsia="Times New Roman" w:hAnsi="Consolas" w:cs="Times New Roman"/>
          <w:color w:val="72F1B8"/>
          <w:sz w:val="21"/>
          <w:szCs w:val="21"/>
          <w:lang w:val="es-EC" w:eastAsia="es-EC"/>
        </w:rPr>
        <w:t>button</w:t>
      </w:r>
      <w:r w:rsidRPr="002F1497">
        <w:rPr>
          <w:rFonts w:ascii="Consolas" w:eastAsia="Times New Roman" w:hAnsi="Consolas" w:cs="Times New Roman"/>
          <w:color w:val="36F9F6"/>
          <w:sz w:val="21"/>
          <w:szCs w:val="21"/>
          <w:lang w:val="es-EC" w:eastAsia="es-EC"/>
        </w:rPr>
        <w:t>&gt;</w:t>
      </w:r>
    </w:p>
    <w:p w14:paraId="36A00A5A" w14:textId="77777777" w:rsidR="002F1497" w:rsidRDefault="002F1497" w:rsidP="009B715A">
      <w:pPr>
        <w:rPr>
          <w:color w:val="000000" w:themeColor="text1"/>
          <w:lang w:val="es-ES"/>
        </w:rPr>
      </w:pPr>
    </w:p>
    <w:p w14:paraId="700498E0" w14:textId="10B2D738" w:rsidR="002F1497" w:rsidRDefault="00F4497B" w:rsidP="009B715A">
      <w:pPr>
        <w:rPr>
          <w:color w:val="000000" w:themeColor="text1"/>
          <w:lang w:val="es-ES"/>
        </w:rPr>
      </w:pPr>
      <w:r>
        <w:rPr>
          <w:color w:val="000000" w:themeColor="text1"/>
          <w:lang w:val="es-ES"/>
        </w:rPr>
        <w:t>Cabe recalcar que el elemento button se puede personalizar más fácilmente.</w:t>
      </w:r>
    </w:p>
    <w:p w14:paraId="157B9BE4" w14:textId="77777777" w:rsidR="00F4497B" w:rsidRPr="00F4497B" w:rsidRDefault="00F4497B" w:rsidP="00F4497B">
      <w:pPr>
        <w:shd w:val="clear" w:color="auto" w:fill="24385B"/>
        <w:spacing w:after="0" w:line="240" w:lineRule="auto"/>
        <w:rPr>
          <w:rFonts w:ascii="Roboto" w:eastAsia="Times New Roman" w:hAnsi="Roboto" w:cs="Times New Roman"/>
          <w:color w:val="EFF3F8"/>
          <w:sz w:val="21"/>
          <w:szCs w:val="21"/>
          <w:lang w:val="es-EC" w:eastAsia="es-EC"/>
        </w:rPr>
      </w:pPr>
      <w:r w:rsidRPr="00F4497B">
        <w:rPr>
          <w:rFonts w:ascii="Roboto" w:eastAsia="Times New Roman" w:hAnsi="Roboto" w:cs="Times New Roman"/>
          <w:color w:val="EFF3F8"/>
          <w:sz w:val="21"/>
          <w:szCs w:val="21"/>
          <w:lang w:val="es-EC" w:eastAsia="es-EC"/>
        </w:rPr>
        <w:t>Hay 3 tipos de botón:</w:t>
      </w:r>
      <w:r w:rsidRPr="00F4497B">
        <w:rPr>
          <w:rFonts w:ascii="Roboto" w:eastAsia="Times New Roman" w:hAnsi="Roboto" w:cs="Times New Roman"/>
          <w:color w:val="EFF3F8"/>
          <w:sz w:val="21"/>
          <w:szCs w:val="21"/>
          <w:lang w:val="es-EC" w:eastAsia="es-EC"/>
        </w:rPr>
        <w:br/>
        <w:t>Submit - Que envía automaticamente y por defecto los datos de un form</w:t>
      </w:r>
      <w:r w:rsidRPr="00F4497B">
        <w:rPr>
          <w:rFonts w:ascii="Roboto" w:eastAsia="Times New Roman" w:hAnsi="Roboto" w:cs="Times New Roman"/>
          <w:color w:val="EFF3F8"/>
          <w:sz w:val="21"/>
          <w:szCs w:val="21"/>
          <w:lang w:val="es-EC" w:eastAsia="es-EC"/>
        </w:rPr>
        <w:br/>
        <w:t>Reset - Reseta todos los datos dentro de un form</w:t>
      </w:r>
      <w:r w:rsidRPr="00F4497B">
        <w:rPr>
          <w:rFonts w:ascii="Roboto" w:eastAsia="Times New Roman" w:hAnsi="Roboto" w:cs="Times New Roman"/>
          <w:color w:val="EFF3F8"/>
          <w:sz w:val="21"/>
          <w:szCs w:val="21"/>
          <w:lang w:val="es-EC" w:eastAsia="es-EC"/>
        </w:rPr>
        <w:br/>
        <w:t>Button - es solo un botón, no tiene funcionalidad por defecto definida y es totalmente moldeable.</w:t>
      </w:r>
    </w:p>
    <w:p w14:paraId="42183AA4" w14:textId="77777777" w:rsidR="00F4497B" w:rsidRPr="00F4497B" w:rsidRDefault="00F4497B" w:rsidP="00F4497B">
      <w:pPr>
        <w:shd w:val="clear" w:color="auto" w:fill="24385B"/>
        <w:spacing w:after="0" w:line="240" w:lineRule="auto"/>
        <w:rPr>
          <w:rFonts w:ascii="Roboto" w:eastAsia="Times New Roman" w:hAnsi="Roboto" w:cs="Times New Roman"/>
          <w:color w:val="EFF3F8"/>
          <w:sz w:val="21"/>
          <w:szCs w:val="21"/>
          <w:lang w:val="es-EC" w:eastAsia="es-EC"/>
        </w:rPr>
      </w:pPr>
      <w:r w:rsidRPr="00F4497B">
        <w:rPr>
          <w:rFonts w:ascii="Roboto" w:eastAsia="Times New Roman" w:hAnsi="Roboto" w:cs="Times New Roman"/>
          <w:color w:val="EFF3F8"/>
          <w:sz w:val="21"/>
          <w:szCs w:val="21"/>
          <w:lang w:val="es-EC" w:eastAsia="es-EC"/>
        </w:rPr>
        <w:t>La diferencia es que &lt;button&gt; que puede tener contenido, y la etiqueta &lt;input&gt; no.</w:t>
      </w:r>
    </w:p>
    <w:p w14:paraId="368E83FD" w14:textId="77777777" w:rsidR="00F4497B" w:rsidRPr="00F4497B" w:rsidRDefault="00F4497B" w:rsidP="00F4497B">
      <w:pPr>
        <w:shd w:val="clear" w:color="auto" w:fill="24385B"/>
        <w:spacing w:after="0" w:line="240" w:lineRule="auto"/>
        <w:rPr>
          <w:rFonts w:ascii="Roboto" w:eastAsia="Times New Roman" w:hAnsi="Roboto" w:cs="Times New Roman"/>
          <w:color w:val="EFF3F8"/>
          <w:sz w:val="21"/>
          <w:szCs w:val="21"/>
          <w:lang w:val="es-EC" w:eastAsia="es-EC"/>
        </w:rPr>
      </w:pPr>
      <w:r w:rsidRPr="00F4497B">
        <w:rPr>
          <w:rFonts w:ascii="Roboto" w:eastAsia="Times New Roman" w:hAnsi="Roboto" w:cs="Times New Roman"/>
          <w:color w:val="EFF3F8"/>
          <w:sz w:val="21"/>
          <w:szCs w:val="21"/>
          <w:lang w:val="es-EC" w:eastAsia="es-EC"/>
        </w:rPr>
        <w:t>Aunque el texto de un botón puede ser especificado en un &lt;input&gt; por el atributo value, tu no puedes agregar texto o contenido personalizado ni semantico en este espacio (como por ejemplo un emoji, un grafico, una imagen), asi que la etqueta &lt;button&gt; tiene un rango de posibilidades mas amplio que &lt;input type=submit&gt;</w:t>
      </w:r>
    </w:p>
    <w:p w14:paraId="37F7330C" w14:textId="77777777" w:rsidR="00F4497B" w:rsidRDefault="00F4497B" w:rsidP="009B715A">
      <w:pPr>
        <w:rPr>
          <w:color w:val="000000" w:themeColor="text1"/>
          <w:lang w:val="es-ES"/>
        </w:rPr>
      </w:pPr>
    </w:p>
    <w:p w14:paraId="146A55A8" w14:textId="2DD9BCDB" w:rsidR="00F4497B" w:rsidRDefault="00F4497B" w:rsidP="009B715A">
      <w:pPr>
        <w:rPr>
          <w:color w:val="000000" w:themeColor="text1"/>
          <w:lang w:val="es-ES"/>
        </w:rPr>
      </w:pPr>
      <w:r>
        <w:rPr>
          <w:color w:val="000000" w:themeColor="text1"/>
          <w:lang w:val="es-ES"/>
        </w:rPr>
        <w:t xml:space="preserve">Clase 21-CSS </w:t>
      </w:r>
      <w:r w:rsidR="007A267E">
        <w:rPr>
          <w:color w:val="000000" w:themeColor="text1"/>
          <w:lang w:val="es-ES"/>
        </w:rPr>
        <w:t>–evolucino de css</w:t>
      </w:r>
    </w:p>
    <w:p w14:paraId="419F8816" w14:textId="0FF3F8D6" w:rsidR="00F4497B" w:rsidRDefault="00F4497B" w:rsidP="009B715A">
      <w:pPr>
        <w:rPr>
          <w:color w:val="000000" w:themeColor="text1"/>
          <w:lang w:val="es-ES"/>
        </w:rPr>
      </w:pPr>
      <w:r>
        <w:rPr>
          <w:noProof/>
          <w:lang w:val="es-EC" w:eastAsia="es-EC"/>
        </w:rPr>
        <w:drawing>
          <wp:inline distT="0" distB="0" distL="0" distR="0" wp14:anchorId="1D9DE5D6" wp14:editId="4D871025">
            <wp:extent cx="3881887" cy="3864270"/>
            <wp:effectExtent l="0" t="0" r="4445" b="3175"/>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3491" cy="3865867"/>
                    </a:xfrm>
                    <a:prstGeom prst="rect">
                      <a:avLst/>
                    </a:prstGeom>
                    <a:noFill/>
                    <a:ln>
                      <a:noFill/>
                    </a:ln>
                  </pic:spPr>
                </pic:pic>
              </a:graphicData>
            </a:graphic>
          </wp:inline>
        </w:drawing>
      </w:r>
    </w:p>
    <w:p w14:paraId="005CFA71" w14:textId="77777777" w:rsidR="0004426F" w:rsidRDefault="0004426F" w:rsidP="0004426F">
      <w:r>
        <w:rPr>
          <w:color w:val="000000" w:themeColor="text1"/>
          <w:lang w:val="es-ES"/>
        </w:rPr>
        <w:lastRenderedPageBreak/>
        <w:t>Clase 23-</w:t>
      </w:r>
      <w:r>
        <w:t>Pseudo clases y pseudo elementos</w:t>
      </w:r>
    </w:p>
    <w:p w14:paraId="0A00664B" w14:textId="6EA0D152" w:rsidR="0004426F" w:rsidRDefault="0004426F" w:rsidP="0004426F">
      <w:r>
        <w:t xml:space="preserve">Metodología BEM-para nombrar clases en css, sirve para generar nombres de clases y hacer que css sea escalable </w:t>
      </w:r>
      <w:proofErr w:type="gramStart"/>
      <w:r>
        <w:t>sin  morir</w:t>
      </w:r>
      <w:proofErr w:type="gramEnd"/>
      <w:r>
        <w:t xml:space="preserve"> en el intento</w:t>
      </w:r>
      <w:r w:rsidR="009341E2">
        <w:t xml:space="preserve"> ejemplo:</w:t>
      </w:r>
    </w:p>
    <w:p w14:paraId="3761630F" w14:textId="77777777" w:rsidR="009341E2" w:rsidRPr="009341E2" w:rsidRDefault="009341E2" w:rsidP="009341E2">
      <w:pPr>
        <w:shd w:val="clear" w:color="auto" w:fill="24385B"/>
        <w:spacing w:after="0" w:line="240" w:lineRule="auto"/>
        <w:rPr>
          <w:rFonts w:ascii="Roboto" w:eastAsia="Times New Roman" w:hAnsi="Roboto" w:cs="Times New Roman"/>
          <w:color w:val="EFF3F8"/>
          <w:sz w:val="21"/>
          <w:szCs w:val="21"/>
          <w:lang w:val="es-EC" w:eastAsia="es-EC"/>
        </w:rPr>
      </w:pPr>
      <w:r w:rsidRPr="009341E2">
        <w:rPr>
          <w:rFonts w:ascii="Roboto" w:eastAsia="Times New Roman" w:hAnsi="Roboto" w:cs="Times New Roman"/>
          <w:color w:val="EFF3F8"/>
          <w:sz w:val="21"/>
          <w:szCs w:val="21"/>
          <w:lang w:val="es-EC" w:eastAsia="es-EC"/>
        </w:rPr>
        <w:t>Es nombrar clases siguiendo el siguiente patrón: BLOQUE__ELEMENTO–MODIFICADOR</w:t>
      </w:r>
    </w:p>
    <w:p w14:paraId="2E21F611" w14:textId="77777777" w:rsidR="009341E2" w:rsidRPr="00105EAF" w:rsidRDefault="009341E2" w:rsidP="009341E2">
      <w:pPr>
        <w:shd w:val="clear" w:color="auto" w:fill="24385B"/>
        <w:spacing w:after="0" w:line="240" w:lineRule="auto"/>
        <w:rPr>
          <w:rFonts w:ascii="Roboto" w:eastAsia="Times New Roman" w:hAnsi="Roboto" w:cs="Times New Roman"/>
          <w:color w:val="EFF3F8"/>
          <w:sz w:val="21"/>
          <w:szCs w:val="21"/>
          <w:lang w:val="en-US" w:eastAsia="es-EC"/>
        </w:rPr>
      </w:pPr>
      <w:r w:rsidRPr="00105EAF">
        <w:rPr>
          <w:rFonts w:ascii="Roboto" w:eastAsia="Times New Roman" w:hAnsi="Roboto" w:cs="Times New Roman"/>
          <w:color w:val="EFF3F8"/>
          <w:sz w:val="21"/>
          <w:szCs w:val="21"/>
          <w:lang w:val="en-US" w:eastAsia="es-EC"/>
        </w:rPr>
        <w:t>Por ejemplo:</w:t>
      </w:r>
    </w:p>
    <w:p w14:paraId="2A8B2BAE" w14:textId="77777777" w:rsidR="009341E2" w:rsidRPr="00105EAF" w:rsidRDefault="009341E2" w:rsidP="0004426F">
      <w:pPr>
        <w:rPr>
          <w:lang w:val="en-US"/>
        </w:rPr>
      </w:pPr>
    </w:p>
    <w:p w14:paraId="46F7A7E5" w14:textId="77777777" w:rsidR="0004426F" w:rsidRPr="00105EAF"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105EAF">
        <w:rPr>
          <w:rFonts w:ascii="Consolas" w:eastAsia="Times New Roman" w:hAnsi="Consolas" w:cs="Times New Roman"/>
          <w:color w:val="36F9F6"/>
          <w:sz w:val="21"/>
          <w:szCs w:val="21"/>
          <w:lang w:val="en-US" w:eastAsia="es-EC"/>
        </w:rPr>
        <w:t>&lt;</w:t>
      </w:r>
      <w:r w:rsidRPr="00105EAF">
        <w:rPr>
          <w:rFonts w:ascii="Consolas" w:eastAsia="Times New Roman" w:hAnsi="Consolas" w:cs="Times New Roman"/>
          <w:color w:val="72F1B8"/>
          <w:sz w:val="21"/>
          <w:szCs w:val="21"/>
          <w:lang w:val="en-US" w:eastAsia="es-EC"/>
        </w:rPr>
        <w:t>header</w:t>
      </w:r>
      <w:r w:rsidRPr="00105EAF">
        <w:rPr>
          <w:rFonts w:ascii="Consolas" w:eastAsia="Times New Roman" w:hAnsi="Consolas" w:cs="Times New Roman"/>
          <w:color w:val="36F9F6"/>
          <w:sz w:val="21"/>
          <w:szCs w:val="21"/>
          <w:lang w:val="en-US" w:eastAsia="es-EC"/>
        </w:rPr>
        <w:t>&gt;</w:t>
      </w:r>
    </w:p>
    <w:p w14:paraId="25F0DF8C" w14:textId="77777777" w:rsidR="0004426F" w:rsidRPr="00105EAF"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105EAF">
        <w:rPr>
          <w:rFonts w:ascii="Consolas" w:eastAsia="Times New Roman" w:hAnsi="Consolas" w:cs="Times New Roman"/>
          <w:color w:val="FFFFFF"/>
          <w:sz w:val="21"/>
          <w:szCs w:val="21"/>
          <w:lang w:val="en-US" w:eastAsia="es-EC"/>
        </w:rPr>
        <w:t xml:space="preserve">        </w:t>
      </w:r>
      <w:r w:rsidRPr="00105EAF">
        <w:rPr>
          <w:rFonts w:ascii="Consolas" w:eastAsia="Times New Roman" w:hAnsi="Consolas" w:cs="Times New Roman"/>
          <w:color w:val="36F9F6"/>
          <w:sz w:val="21"/>
          <w:szCs w:val="21"/>
          <w:lang w:val="en-US" w:eastAsia="es-EC"/>
        </w:rPr>
        <w:t>&lt;</w:t>
      </w:r>
      <w:r w:rsidRPr="00105EAF">
        <w:rPr>
          <w:rFonts w:ascii="Consolas" w:eastAsia="Times New Roman" w:hAnsi="Consolas" w:cs="Times New Roman"/>
          <w:color w:val="72F1B8"/>
          <w:sz w:val="21"/>
          <w:szCs w:val="21"/>
          <w:lang w:val="en-US" w:eastAsia="es-EC"/>
        </w:rPr>
        <w:t>nav</w:t>
      </w:r>
      <w:r w:rsidRPr="00105EAF">
        <w:rPr>
          <w:rFonts w:ascii="Consolas" w:eastAsia="Times New Roman" w:hAnsi="Consolas" w:cs="Times New Roman"/>
          <w:color w:val="36F9F6"/>
          <w:sz w:val="21"/>
          <w:szCs w:val="21"/>
          <w:lang w:val="en-US" w:eastAsia="es-EC"/>
        </w:rPr>
        <w:t>&gt;</w:t>
      </w:r>
    </w:p>
    <w:p w14:paraId="24BCD228" w14:textId="77777777" w:rsidR="0004426F" w:rsidRPr="007C12A0"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105EAF">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ul</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class</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"main_nav"</w:t>
      </w:r>
      <w:r w:rsidRPr="007C12A0">
        <w:rPr>
          <w:rFonts w:ascii="Consolas" w:eastAsia="Times New Roman" w:hAnsi="Consolas" w:cs="Times New Roman"/>
          <w:color w:val="36F9F6"/>
          <w:sz w:val="21"/>
          <w:szCs w:val="21"/>
          <w:lang w:val="en-US" w:eastAsia="es-EC"/>
        </w:rPr>
        <w:t>&gt;</w:t>
      </w:r>
    </w:p>
    <w:p w14:paraId="7AD70944" w14:textId="77777777" w:rsidR="0004426F" w:rsidRPr="007C12A0"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class</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"main_nav_item"</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href</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w:t>
      </w:r>
      <w:r w:rsidRPr="007C12A0">
        <w:rPr>
          <w:rFonts w:ascii="Consolas" w:eastAsia="Times New Roman" w:hAnsi="Consolas" w:cs="Times New Roman"/>
          <w:color w:val="36F9F6"/>
          <w:sz w:val="21"/>
          <w:szCs w:val="21"/>
          <w:lang w:val="en-US" w:eastAsia="es-EC"/>
        </w:rPr>
        <w:t>&gt;</w:t>
      </w:r>
      <w:r w:rsidRPr="007C12A0">
        <w:rPr>
          <w:rFonts w:ascii="Consolas" w:eastAsia="Times New Roman" w:hAnsi="Consolas" w:cs="Times New Roman"/>
          <w:color w:val="FFFFFF"/>
          <w:sz w:val="21"/>
          <w:szCs w:val="21"/>
          <w:lang w:val="en-US" w:eastAsia="es-EC"/>
        </w:rPr>
        <w:t>Home</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liv</w:t>
      </w:r>
      <w:r w:rsidRPr="007C12A0">
        <w:rPr>
          <w:rFonts w:ascii="Consolas" w:eastAsia="Times New Roman" w:hAnsi="Consolas" w:cs="Times New Roman"/>
          <w:color w:val="36F9F6"/>
          <w:sz w:val="21"/>
          <w:szCs w:val="21"/>
          <w:lang w:val="en-US" w:eastAsia="es-EC"/>
        </w:rPr>
        <w:t>&gt;</w:t>
      </w:r>
    </w:p>
    <w:p w14:paraId="268B7382" w14:textId="77777777" w:rsidR="0004426F" w:rsidRPr="007C12A0"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class</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"main_nav_item"</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href</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w:t>
      </w:r>
      <w:r w:rsidRPr="007C12A0">
        <w:rPr>
          <w:rFonts w:ascii="Consolas" w:eastAsia="Times New Roman" w:hAnsi="Consolas" w:cs="Times New Roman"/>
          <w:color w:val="36F9F6"/>
          <w:sz w:val="21"/>
          <w:szCs w:val="21"/>
          <w:lang w:val="en-US" w:eastAsia="es-EC"/>
        </w:rPr>
        <w:t>&gt;</w:t>
      </w:r>
      <w:r w:rsidRPr="007C12A0">
        <w:rPr>
          <w:rFonts w:ascii="Consolas" w:eastAsia="Times New Roman" w:hAnsi="Consolas" w:cs="Times New Roman"/>
          <w:color w:val="FFFFFF"/>
          <w:sz w:val="21"/>
          <w:szCs w:val="21"/>
          <w:lang w:val="en-US" w:eastAsia="es-EC"/>
        </w:rPr>
        <w:t>Curses</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36F9F6"/>
          <w:sz w:val="21"/>
          <w:szCs w:val="21"/>
          <w:lang w:val="en-US" w:eastAsia="es-EC"/>
        </w:rPr>
        <w:t>&gt;</w:t>
      </w:r>
    </w:p>
    <w:p w14:paraId="4EDB1B2A" w14:textId="77777777" w:rsidR="0004426F" w:rsidRPr="007C12A0"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class</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"main_nav_item"</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href</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w:t>
      </w:r>
      <w:r w:rsidRPr="007C12A0">
        <w:rPr>
          <w:rFonts w:ascii="Consolas" w:eastAsia="Times New Roman" w:hAnsi="Consolas" w:cs="Times New Roman"/>
          <w:color w:val="36F9F6"/>
          <w:sz w:val="21"/>
          <w:szCs w:val="21"/>
          <w:lang w:val="en-US" w:eastAsia="es-EC"/>
        </w:rPr>
        <w:t>&gt;</w:t>
      </w:r>
      <w:r w:rsidRPr="007C12A0">
        <w:rPr>
          <w:rFonts w:ascii="Consolas" w:eastAsia="Times New Roman" w:hAnsi="Consolas" w:cs="Times New Roman"/>
          <w:color w:val="FFFFFF"/>
          <w:sz w:val="21"/>
          <w:szCs w:val="21"/>
          <w:lang w:val="en-US" w:eastAsia="es-EC"/>
        </w:rPr>
        <w:t>Instrutivos</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36F9F6"/>
          <w:sz w:val="21"/>
          <w:szCs w:val="21"/>
          <w:lang w:val="en-US" w:eastAsia="es-EC"/>
        </w:rPr>
        <w:t>&gt;</w:t>
      </w:r>
    </w:p>
    <w:p w14:paraId="46AE0B66" w14:textId="77777777" w:rsidR="0004426F" w:rsidRPr="007C12A0" w:rsidRDefault="0004426F" w:rsidP="0004426F">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class</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"main_nav_item"</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FFFFFF"/>
          <w:sz w:val="21"/>
          <w:szCs w:val="21"/>
          <w:lang w:val="en-US" w:eastAsia="es-EC"/>
        </w:rPr>
        <w:t xml:space="preserve"> </w:t>
      </w:r>
      <w:r w:rsidRPr="007C12A0">
        <w:rPr>
          <w:rFonts w:ascii="Consolas" w:eastAsia="Times New Roman" w:hAnsi="Consolas" w:cs="Times New Roman"/>
          <w:i/>
          <w:iCs/>
          <w:color w:val="FEDE5D"/>
          <w:sz w:val="21"/>
          <w:szCs w:val="21"/>
          <w:lang w:val="en-US" w:eastAsia="es-EC"/>
        </w:rPr>
        <w:t>href</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F8B39"/>
          <w:sz w:val="21"/>
          <w:szCs w:val="21"/>
          <w:lang w:val="en-US" w:eastAsia="es-EC"/>
        </w:rPr>
        <w:t>""</w:t>
      </w:r>
      <w:r w:rsidRPr="007C12A0">
        <w:rPr>
          <w:rFonts w:ascii="Consolas" w:eastAsia="Times New Roman" w:hAnsi="Consolas" w:cs="Times New Roman"/>
          <w:color w:val="36F9F6"/>
          <w:sz w:val="21"/>
          <w:szCs w:val="21"/>
          <w:lang w:val="en-US" w:eastAsia="es-EC"/>
        </w:rPr>
        <w:t>&gt;</w:t>
      </w:r>
      <w:r w:rsidRPr="007C12A0">
        <w:rPr>
          <w:rFonts w:ascii="Consolas" w:eastAsia="Times New Roman" w:hAnsi="Consolas" w:cs="Times New Roman"/>
          <w:color w:val="FFFFFF"/>
          <w:sz w:val="21"/>
          <w:szCs w:val="21"/>
          <w:lang w:val="en-US" w:eastAsia="es-EC"/>
        </w:rPr>
        <w:t>Blog</w:t>
      </w:r>
      <w:r w:rsidRPr="007C12A0">
        <w:rPr>
          <w:rFonts w:ascii="Consolas" w:eastAsia="Times New Roman" w:hAnsi="Consolas" w:cs="Times New Roman"/>
          <w:color w:val="36F9F6"/>
          <w:sz w:val="21"/>
          <w:szCs w:val="21"/>
          <w:lang w:val="en-US" w:eastAsia="es-EC"/>
        </w:rPr>
        <w:t>&lt;/</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36F9F6"/>
          <w:sz w:val="21"/>
          <w:szCs w:val="21"/>
          <w:lang w:val="en-US" w:eastAsia="es-EC"/>
        </w:rPr>
        <w:t>&gt;&lt;/</w:t>
      </w:r>
      <w:r w:rsidRPr="007C12A0">
        <w:rPr>
          <w:rFonts w:ascii="Consolas" w:eastAsia="Times New Roman" w:hAnsi="Consolas" w:cs="Times New Roman"/>
          <w:color w:val="72F1B8"/>
          <w:sz w:val="21"/>
          <w:szCs w:val="21"/>
          <w:lang w:val="en-US" w:eastAsia="es-EC"/>
        </w:rPr>
        <w:t>li</w:t>
      </w:r>
      <w:r w:rsidRPr="007C12A0">
        <w:rPr>
          <w:rFonts w:ascii="Consolas" w:eastAsia="Times New Roman" w:hAnsi="Consolas" w:cs="Times New Roman"/>
          <w:color w:val="36F9F6"/>
          <w:sz w:val="21"/>
          <w:szCs w:val="21"/>
          <w:lang w:val="en-US" w:eastAsia="es-EC"/>
        </w:rPr>
        <w:t>&gt;</w:t>
      </w:r>
    </w:p>
    <w:p w14:paraId="1DF82C89" w14:textId="77777777" w:rsidR="0004426F" w:rsidRPr="0004426F" w:rsidRDefault="0004426F" w:rsidP="0004426F">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FFFFFF"/>
          <w:sz w:val="21"/>
          <w:szCs w:val="21"/>
          <w:lang w:val="en-US" w:eastAsia="es-EC"/>
        </w:rPr>
        <w:t xml:space="preserve">            </w:t>
      </w:r>
      <w:r w:rsidRPr="0004426F">
        <w:rPr>
          <w:rFonts w:ascii="Consolas" w:eastAsia="Times New Roman" w:hAnsi="Consolas" w:cs="Times New Roman"/>
          <w:color w:val="36F9F6"/>
          <w:sz w:val="21"/>
          <w:szCs w:val="21"/>
          <w:lang w:val="es-EC" w:eastAsia="es-EC"/>
        </w:rPr>
        <w:t>&lt;/</w:t>
      </w:r>
      <w:r w:rsidRPr="0004426F">
        <w:rPr>
          <w:rFonts w:ascii="Consolas" w:eastAsia="Times New Roman" w:hAnsi="Consolas" w:cs="Times New Roman"/>
          <w:color w:val="72F1B8"/>
          <w:sz w:val="21"/>
          <w:szCs w:val="21"/>
          <w:lang w:val="es-EC" w:eastAsia="es-EC"/>
        </w:rPr>
        <w:t>ul</w:t>
      </w:r>
      <w:r w:rsidRPr="0004426F">
        <w:rPr>
          <w:rFonts w:ascii="Consolas" w:eastAsia="Times New Roman" w:hAnsi="Consolas" w:cs="Times New Roman"/>
          <w:color w:val="36F9F6"/>
          <w:sz w:val="21"/>
          <w:szCs w:val="21"/>
          <w:lang w:val="es-EC" w:eastAsia="es-EC"/>
        </w:rPr>
        <w:t>&gt;</w:t>
      </w:r>
    </w:p>
    <w:p w14:paraId="54D14D7F" w14:textId="77777777" w:rsidR="0004426F" w:rsidRPr="0004426F" w:rsidRDefault="0004426F" w:rsidP="0004426F">
      <w:pPr>
        <w:shd w:val="clear" w:color="auto" w:fill="262335"/>
        <w:spacing w:after="0" w:line="285" w:lineRule="atLeast"/>
        <w:rPr>
          <w:rFonts w:ascii="Consolas" w:eastAsia="Times New Roman" w:hAnsi="Consolas" w:cs="Times New Roman"/>
          <w:color w:val="BBBBBB"/>
          <w:sz w:val="21"/>
          <w:szCs w:val="21"/>
          <w:lang w:val="es-EC" w:eastAsia="es-EC"/>
        </w:rPr>
      </w:pPr>
      <w:r w:rsidRPr="0004426F">
        <w:rPr>
          <w:rFonts w:ascii="Consolas" w:eastAsia="Times New Roman" w:hAnsi="Consolas" w:cs="Times New Roman"/>
          <w:color w:val="FFFFFF"/>
          <w:sz w:val="21"/>
          <w:szCs w:val="21"/>
          <w:lang w:val="es-EC" w:eastAsia="es-EC"/>
        </w:rPr>
        <w:t xml:space="preserve">        </w:t>
      </w:r>
      <w:r w:rsidRPr="0004426F">
        <w:rPr>
          <w:rFonts w:ascii="Consolas" w:eastAsia="Times New Roman" w:hAnsi="Consolas" w:cs="Times New Roman"/>
          <w:color w:val="36F9F6"/>
          <w:sz w:val="21"/>
          <w:szCs w:val="21"/>
          <w:lang w:val="es-EC" w:eastAsia="es-EC"/>
        </w:rPr>
        <w:t>&lt;/</w:t>
      </w:r>
      <w:r w:rsidRPr="0004426F">
        <w:rPr>
          <w:rFonts w:ascii="Consolas" w:eastAsia="Times New Roman" w:hAnsi="Consolas" w:cs="Times New Roman"/>
          <w:color w:val="72F1B8"/>
          <w:sz w:val="21"/>
          <w:szCs w:val="21"/>
          <w:lang w:val="es-EC" w:eastAsia="es-EC"/>
        </w:rPr>
        <w:t>nav</w:t>
      </w:r>
      <w:r w:rsidRPr="0004426F">
        <w:rPr>
          <w:rFonts w:ascii="Consolas" w:eastAsia="Times New Roman" w:hAnsi="Consolas" w:cs="Times New Roman"/>
          <w:color w:val="36F9F6"/>
          <w:sz w:val="21"/>
          <w:szCs w:val="21"/>
          <w:lang w:val="es-EC" w:eastAsia="es-EC"/>
        </w:rPr>
        <w:t>&gt;</w:t>
      </w:r>
    </w:p>
    <w:p w14:paraId="7C96F725" w14:textId="77777777" w:rsidR="0004426F" w:rsidRPr="0004426F" w:rsidRDefault="0004426F" w:rsidP="0004426F">
      <w:pPr>
        <w:shd w:val="clear" w:color="auto" w:fill="262335"/>
        <w:spacing w:after="0" w:line="285" w:lineRule="atLeast"/>
        <w:rPr>
          <w:rFonts w:ascii="Consolas" w:eastAsia="Times New Roman" w:hAnsi="Consolas" w:cs="Times New Roman"/>
          <w:color w:val="BBBBBB"/>
          <w:sz w:val="21"/>
          <w:szCs w:val="21"/>
          <w:lang w:val="es-EC" w:eastAsia="es-EC"/>
        </w:rPr>
      </w:pPr>
      <w:r w:rsidRPr="0004426F">
        <w:rPr>
          <w:rFonts w:ascii="Consolas" w:eastAsia="Times New Roman" w:hAnsi="Consolas" w:cs="Times New Roman"/>
          <w:color w:val="FFFFFF"/>
          <w:sz w:val="21"/>
          <w:szCs w:val="21"/>
          <w:lang w:val="es-EC" w:eastAsia="es-EC"/>
        </w:rPr>
        <w:t xml:space="preserve">    </w:t>
      </w:r>
      <w:r w:rsidRPr="0004426F">
        <w:rPr>
          <w:rFonts w:ascii="Consolas" w:eastAsia="Times New Roman" w:hAnsi="Consolas" w:cs="Times New Roman"/>
          <w:color w:val="36F9F6"/>
          <w:sz w:val="21"/>
          <w:szCs w:val="21"/>
          <w:lang w:val="es-EC" w:eastAsia="es-EC"/>
        </w:rPr>
        <w:t>&lt;/</w:t>
      </w:r>
      <w:r w:rsidRPr="0004426F">
        <w:rPr>
          <w:rFonts w:ascii="Consolas" w:eastAsia="Times New Roman" w:hAnsi="Consolas" w:cs="Times New Roman"/>
          <w:color w:val="72F1B8"/>
          <w:sz w:val="21"/>
          <w:szCs w:val="21"/>
          <w:lang w:val="es-EC" w:eastAsia="es-EC"/>
        </w:rPr>
        <w:t>header</w:t>
      </w:r>
      <w:r w:rsidRPr="0004426F">
        <w:rPr>
          <w:rFonts w:ascii="Consolas" w:eastAsia="Times New Roman" w:hAnsi="Consolas" w:cs="Times New Roman"/>
          <w:color w:val="36F9F6"/>
          <w:sz w:val="21"/>
          <w:szCs w:val="21"/>
          <w:lang w:val="es-EC" w:eastAsia="es-EC"/>
        </w:rPr>
        <w:t>&gt;</w:t>
      </w:r>
    </w:p>
    <w:p w14:paraId="0880F063" w14:textId="53CA5C3F" w:rsidR="00F4497B" w:rsidRDefault="00F4497B" w:rsidP="009B715A">
      <w:pPr>
        <w:rPr>
          <w:color w:val="000000" w:themeColor="text1"/>
          <w:lang w:val="es-ES"/>
        </w:rPr>
      </w:pPr>
    </w:p>
    <w:p w14:paraId="5191AF5B" w14:textId="1EB00154" w:rsidR="00AA4CA6" w:rsidRDefault="00AA4CA6" w:rsidP="009B715A">
      <w:pPr>
        <w:rPr>
          <w:color w:val="000000" w:themeColor="text1"/>
          <w:lang w:val="es-ES"/>
        </w:rPr>
      </w:pPr>
      <w:r>
        <w:rPr>
          <w:color w:val="000000" w:themeColor="text1"/>
          <w:lang w:val="es-ES"/>
        </w:rPr>
        <w:t>Ejemplos de pseudoclase</w:t>
      </w:r>
    </w:p>
    <w:p w14:paraId="5F17A3EB" w14:textId="3443E2C5" w:rsidR="00AA4CA6" w:rsidRPr="00AA4CA6" w:rsidRDefault="00AA4CA6" w:rsidP="00AA4CA6">
      <w:pPr>
        <w:rPr>
          <w:rFonts w:ascii="Consolas" w:eastAsia="Times New Roman" w:hAnsi="Consolas" w:cs="Times New Roman"/>
          <w:color w:val="BBBBBB"/>
          <w:sz w:val="21"/>
          <w:szCs w:val="21"/>
          <w:lang w:val="es-EC" w:eastAsia="es-EC"/>
        </w:rPr>
      </w:pPr>
      <w:r>
        <w:rPr>
          <w:lang w:val="es-ES"/>
        </w:rPr>
        <w:t xml:space="preserve">a: </w:t>
      </w:r>
      <w:proofErr w:type="gramStart"/>
      <w:r w:rsidRPr="00810600">
        <w:rPr>
          <w:rFonts w:ascii="Consolas" w:eastAsia="Times New Roman" w:hAnsi="Consolas" w:cs="Times New Roman"/>
          <w:color w:val="000000" w:themeColor="text1"/>
          <w:sz w:val="21"/>
          <w:szCs w:val="21"/>
          <w:lang w:val="es-EC" w:eastAsia="es-EC"/>
        </w:rPr>
        <w:t>{</w:t>
      </w:r>
      <w:r w:rsidR="00810600" w:rsidRPr="00810600">
        <w:rPr>
          <w:lang w:val="es-ES"/>
        </w:rPr>
        <w:t xml:space="preserve"> </w:t>
      </w:r>
      <w:r w:rsidR="00810600">
        <w:rPr>
          <w:lang w:val="es-ES"/>
        </w:rPr>
        <w:t>nombre</w:t>
      </w:r>
      <w:proofErr w:type="gramEnd"/>
      <w:r w:rsidR="00810600">
        <w:rPr>
          <w:lang w:val="es-ES"/>
        </w:rPr>
        <w:t xml:space="preserve"> de </w:t>
      </w:r>
      <w:r w:rsidR="00810600" w:rsidRPr="00AA4CA6">
        <w:t>pseudoclase</w:t>
      </w:r>
      <w:r w:rsidR="00810600">
        <w:rPr>
          <w:lang w:val="es-ES"/>
        </w:rPr>
        <w:t xml:space="preserve"> </w:t>
      </w:r>
      <w:r w:rsidRPr="00810600">
        <w:rPr>
          <w:rFonts w:ascii="Consolas" w:eastAsia="Times New Roman" w:hAnsi="Consolas" w:cs="Times New Roman"/>
          <w:color w:val="000000" w:themeColor="text1"/>
          <w:sz w:val="21"/>
          <w:szCs w:val="21"/>
          <w:lang w:val="es-EC" w:eastAsia="es-EC"/>
        </w:rPr>
        <w:t>}</w:t>
      </w:r>
    </w:p>
    <w:p w14:paraId="0C6D1E53" w14:textId="7DF88B62" w:rsidR="00AA4CA6" w:rsidRDefault="00AA4CA6" w:rsidP="009B715A">
      <w:pPr>
        <w:rPr>
          <w:color w:val="000000" w:themeColor="text1"/>
          <w:lang w:val="es-ES"/>
        </w:rPr>
      </w:pPr>
    </w:p>
    <w:p w14:paraId="693718DB" w14:textId="77777777" w:rsidR="00AA4CA6" w:rsidRPr="00AA4CA6" w:rsidRDefault="00AA4CA6" w:rsidP="00AA4CA6">
      <w:pPr>
        <w:shd w:val="clear" w:color="auto" w:fill="262335"/>
        <w:spacing w:after="0" w:line="285" w:lineRule="atLeast"/>
        <w:rPr>
          <w:rFonts w:ascii="Consolas" w:eastAsia="Times New Roman" w:hAnsi="Consolas" w:cs="Times New Roman"/>
          <w:color w:val="BBBBBB"/>
          <w:sz w:val="21"/>
          <w:szCs w:val="21"/>
          <w:lang w:val="es-EC" w:eastAsia="es-EC"/>
        </w:rPr>
      </w:pPr>
      <w:proofErr w:type="gramStart"/>
      <w:r w:rsidRPr="00AA4CA6">
        <w:rPr>
          <w:rFonts w:ascii="Consolas" w:eastAsia="Times New Roman" w:hAnsi="Consolas" w:cs="Times New Roman"/>
          <w:color w:val="FEDE5D"/>
          <w:sz w:val="21"/>
          <w:szCs w:val="21"/>
          <w:lang w:val="es-EC" w:eastAsia="es-EC"/>
        </w:rPr>
        <w:t>.main</w:t>
      </w:r>
      <w:proofErr w:type="gramEnd"/>
      <w:r w:rsidRPr="00AA4CA6">
        <w:rPr>
          <w:rFonts w:ascii="Consolas" w:eastAsia="Times New Roman" w:hAnsi="Consolas" w:cs="Times New Roman"/>
          <w:color w:val="FEDE5D"/>
          <w:sz w:val="21"/>
          <w:szCs w:val="21"/>
          <w:lang w:val="es-EC" w:eastAsia="es-EC"/>
        </w:rPr>
        <w:t>_nav_item</w:t>
      </w:r>
      <w:r w:rsidRPr="00AA4CA6">
        <w:rPr>
          <w:rFonts w:ascii="Consolas" w:eastAsia="Times New Roman" w:hAnsi="Consolas" w:cs="Times New Roman"/>
          <w:color w:val="BBBBBB"/>
          <w:sz w:val="21"/>
          <w:szCs w:val="21"/>
          <w:lang w:val="es-EC" w:eastAsia="es-EC"/>
        </w:rPr>
        <w:t xml:space="preserve"> </w:t>
      </w:r>
      <w:r w:rsidRPr="00AA4CA6">
        <w:rPr>
          <w:rFonts w:ascii="Consolas" w:eastAsia="Times New Roman" w:hAnsi="Consolas" w:cs="Times New Roman"/>
          <w:color w:val="72F1B8"/>
          <w:sz w:val="21"/>
          <w:szCs w:val="21"/>
          <w:lang w:val="es-EC" w:eastAsia="es-EC"/>
        </w:rPr>
        <w:t>a</w:t>
      </w:r>
      <w:r w:rsidRPr="00AA4CA6">
        <w:rPr>
          <w:rFonts w:ascii="Consolas" w:eastAsia="Times New Roman" w:hAnsi="Consolas" w:cs="Times New Roman"/>
          <w:color w:val="DD5500"/>
          <w:sz w:val="21"/>
          <w:szCs w:val="21"/>
          <w:lang w:val="es-EC" w:eastAsia="es-EC"/>
        </w:rPr>
        <w:t>:hover</w:t>
      </w:r>
      <w:r w:rsidRPr="00AA4CA6">
        <w:rPr>
          <w:rFonts w:ascii="Consolas" w:eastAsia="Times New Roman" w:hAnsi="Consolas" w:cs="Times New Roman"/>
          <w:color w:val="BBBBBB"/>
          <w:sz w:val="21"/>
          <w:szCs w:val="21"/>
          <w:lang w:val="es-EC" w:eastAsia="es-EC"/>
        </w:rPr>
        <w:t>{</w:t>
      </w:r>
    </w:p>
    <w:p w14:paraId="01C18B90" w14:textId="77777777" w:rsidR="00AA4CA6" w:rsidRPr="007C12A0" w:rsidRDefault="00AA4CA6" w:rsidP="00AA4CA6">
      <w:pPr>
        <w:shd w:val="clear" w:color="auto" w:fill="262335"/>
        <w:spacing w:after="0" w:line="285" w:lineRule="atLeast"/>
        <w:rPr>
          <w:rFonts w:ascii="Consolas" w:eastAsia="Times New Roman" w:hAnsi="Consolas" w:cs="Times New Roman"/>
          <w:color w:val="BBBBBB"/>
          <w:sz w:val="21"/>
          <w:szCs w:val="21"/>
          <w:lang w:val="en-US" w:eastAsia="es-EC"/>
        </w:rPr>
      </w:pPr>
      <w:r w:rsidRPr="00AA4CA6">
        <w:rPr>
          <w:rFonts w:ascii="Consolas" w:eastAsia="Times New Roman" w:hAnsi="Consolas" w:cs="Times New Roman"/>
          <w:color w:val="BBBBBB"/>
          <w:sz w:val="21"/>
          <w:szCs w:val="21"/>
          <w:lang w:val="es-EC" w:eastAsia="es-EC"/>
        </w:rPr>
        <w:t xml:space="preserve">    </w:t>
      </w:r>
      <w:proofErr w:type="gramStart"/>
      <w:r w:rsidRPr="007C12A0">
        <w:rPr>
          <w:rFonts w:ascii="Consolas" w:eastAsia="Times New Roman" w:hAnsi="Consolas" w:cs="Times New Roman"/>
          <w:color w:val="72F1B8"/>
          <w:sz w:val="21"/>
          <w:szCs w:val="21"/>
          <w:lang w:val="en-US" w:eastAsia="es-EC"/>
        </w:rPr>
        <w:t>color</w:t>
      </w:r>
      <w:r w:rsidRPr="007C12A0">
        <w:rPr>
          <w:rFonts w:ascii="Consolas" w:eastAsia="Times New Roman" w:hAnsi="Consolas" w:cs="Times New Roman"/>
          <w:color w:val="B6B1B1"/>
          <w:sz w:val="21"/>
          <w:szCs w:val="21"/>
          <w:lang w:val="en-US" w:eastAsia="es-EC"/>
        </w:rPr>
        <w:t>:</w:t>
      </w:r>
      <w:r w:rsidRPr="007C12A0">
        <w:rPr>
          <w:rFonts w:ascii="Consolas" w:eastAsia="Times New Roman" w:hAnsi="Consolas" w:cs="Times New Roman"/>
          <w:color w:val="FE4450"/>
          <w:sz w:val="21"/>
          <w:szCs w:val="21"/>
          <w:lang w:val="en-US" w:eastAsia="es-EC"/>
        </w:rPr>
        <w:t>blue</w:t>
      </w:r>
      <w:proofErr w:type="gramEnd"/>
      <w:r w:rsidRPr="007C12A0">
        <w:rPr>
          <w:rFonts w:ascii="Consolas" w:eastAsia="Times New Roman" w:hAnsi="Consolas" w:cs="Times New Roman"/>
          <w:color w:val="BBBBBB"/>
          <w:sz w:val="21"/>
          <w:szCs w:val="21"/>
          <w:lang w:val="en-US" w:eastAsia="es-EC"/>
        </w:rPr>
        <w:t>;</w:t>
      </w:r>
    </w:p>
    <w:p w14:paraId="7913CC68" w14:textId="77777777" w:rsidR="00AA4CA6" w:rsidRPr="007C12A0" w:rsidRDefault="00AA4CA6" w:rsidP="00AA4CA6">
      <w:pPr>
        <w:shd w:val="clear" w:color="auto" w:fill="262335"/>
        <w:spacing w:after="0" w:line="285" w:lineRule="atLeast"/>
        <w:rPr>
          <w:rFonts w:ascii="Consolas" w:eastAsia="Times New Roman" w:hAnsi="Consolas" w:cs="Times New Roman"/>
          <w:color w:val="BBBBBB"/>
          <w:sz w:val="21"/>
          <w:szCs w:val="21"/>
          <w:lang w:val="en-US" w:eastAsia="es-EC"/>
        </w:rPr>
      </w:pPr>
      <w:r w:rsidRPr="007C12A0">
        <w:rPr>
          <w:rFonts w:ascii="Consolas" w:eastAsia="Times New Roman" w:hAnsi="Consolas" w:cs="Times New Roman"/>
          <w:color w:val="BBBBBB"/>
          <w:sz w:val="21"/>
          <w:szCs w:val="21"/>
          <w:lang w:val="en-US" w:eastAsia="es-EC"/>
        </w:rPr>
        <w:t>}</w:t>
      </w:r>
    </w:p>
    <w:p w14:paraId="07959B5C" w14:textId="77777777" w:rsidR="00AA4CA6" w:rsidRPr="007C12A0" w:rsidRDefault="00AA4CA6" w:rsidP="00AA4CA6">
      <w:pPr>
        <w:shd w:val="clear" w:color="auto" w:fill="262335"/>
        <w:spacing w:after="0" w:line="285" w:lineRule="atLeast"/>
        <w:rPr>
          <w:rFonts w:ascii="Consolas" w:eastAsia="Times New Roman" w:hAnsi="Consolas" w:cs="Times New Roman"/>
          <w:color w:val="BBBBBB"/>
          <w:sz w:val="21"/>
          <w:szCs w:val="21"/>
          <w:lang w:val="en-US" w:eastAsia="es-EC"/>
        </w:rPr>
      </w:pPr>
      <w:proofErr w:type="gramStart"/>
      <w:r w:rsidRPr="007C12A0">
        <w:rPr>
          <w:rFonts w:ascii="Consolas" w:eastAsia="Times New Roman" w:hAnsi="Consolas" w:cs="Times New Roman"/>
          <w:color w:val="FEDE5D"/>
          <w:sz w:val="21"/>
          <w:szCs w:val="21"/>
          <w:lang w:val="en-US" w:eastAsia="es-EC"/>
        </w:rPr>
        <w:t>.main</w:t>
      </w:r>
      <w:proofErr w:type="gramEnd"/>
      <w:r w:rsidRPr="007C12A0">
        <w:rPr>
          <w:rFonts w:ascii="Consolas" w:eastAsia="Times New Roman" w:hAnsi="Consolas" w:cs="Times New Roman"/>
          <w:color w:val="FEDE5D"/>
          <w:sz w:val="21"/>
          <w:szCs w:val="21"/>
          <w:lang w:val="en-US" w:eastAsia="es-EC"/>
        </w:rPr>
        <w:t>_nav_item</w:t>
      </w:r>
      <w:r w:rsidRPr="007C12A0">
        <w:rPr>
          <w:rFonts w:ascii="Consolas" w:eastAsia="Times New Roman" w:hAnsi="Consolas" w:cs="Times New Roman"/>
          <w:color w:val="BBBBBB"/>
          <w:sz w:val="21"/>
          <w:szCs w:val="21"/>
          <w:lang w:val="en-US" w:eastAsia="es-EC"/>
        </w:rPr>
        <w:t xml:space="preserve"> </w:t>
      </w:r>
      <w:r w:rsidRPr="007C12A0">
        <w:rPr>
          <w:rFonts w:ascii="Consolas" w:eastAsia="Times New Roman" w:hAnsi="Consolas" w:cs="Times New Roman"/>
          <w:color w:val="72F1B8"/>
          <w:sz w:val="21"/>
          <w:szCs w:val="21"/>
          <w:lang w:val="en-US" w:eastAsia="es-EC"/>
        </w:rPr>
        <w:t>a</w:t>
      </w:r>
      <w:r w:rsidRPr="007C12A0">
        <w:rPr>
          <w:rFonts w:ascii="Consolas" w:eastAsia="Times New Roman" w:hAnsi="Consolas" w:cs="Times New Roman"/>
          <w:color w:val="DD5500"/>
          <w:sz w:val="21"/>
          <w:szCs w:val="21"/>
          <w:lang w:val="en-US" w:eastAsia="es-EC"/>
        </w:rPr>
        <w:t>:active</w:t>
      </w:r>
      <w:r w:rsidRPr="007C12A0">
        <w:rPr>
          <w:rFonts w:ascii="Consolas" w:eastAsia="Times New Roman" w:hAnsi="Consolas" w:cs="Times New Roman"/>
          <w:color w:val="BBBBBB"/>
          <w:sz w:val="21"/>
          <w:szCs w:val="21"/>
          <w:lang w:val="en-US" w:eastAsia="es-EC"/>
        </w:rPr>
        <w:t>{</w:t>
      </w:r>
    </w:p>
    <w:p w14:paraId="1175E048" w14:textId="77777777" w:rsidR="00AA4CA6" w:rsidRPr="00AA4CA6" w:rsidRDefault="00AA4CA6" w:rsidP="00AA4CA6">
      <w:pPr>
        <w:shd w:val="clear" w:color="auto" w:fill="262335"/>
        <w:spacing w:after="0" w:line="285" w:lineRule="atLeast"/>
        <w:rPr>
          <w:rFonts w:ascii="Consolas" w:eastAsia="Times New Roman" w:hAnsi="Consolas" w:cs="Times New Roman"/>
          <w:color w:val="BBBBBB"/>
          <w:sz w:val="21"/>
          <w:szCs w:val="21"/>
          <w:lang w:val="es-EC" w:eastAsia="es-EC"/>
        </w:rPr>
      </w:pPr>
      <w:r w:rsidRPr="007C12A0">
        <w:rPr>
          <w:rFonts w:ascii="Consolas" w:eastAsia="Times New Roman" w:hAnsi="Consolas" w:cs="Times New Roman"/>
          <w:color w:val="BBBBBB"/>
          <w:sz w:val="21"/>
          <w:szCs w:val="21"/>
          <w:lang w:val="en-US" w:eastAsia="es-EC"/>
        </w:rPr>
        <w:t xml:space="preserve">    </w:t>
      </w:r>
      <w:proofErr w:type="gramStart"/>
      <w:r w:rsidRPr="00AA4CA6">
        <w:rPr>
          <w:rFonts w:ascii="Consolas" w:eastAsia="Times New Roman" w:hAnsi="Consolas" w:cs="Times New Roman"/>
          <w:color w:val="72F1B8"/>
          <w:sz w:val="21"/>
          <w:szCs w:val="21"/>
          <w:lang w:val="es-EC" w:eastAsia="es-EC"/>
        </w:rPr>
        <w:t>color</w:t>
      </w:r>
      <w:r w:rsidRPr="00AA4CA6">
        <w:rPr>
          <w:rFonts w:ascii="Consolas" w:eastAsia="Times New Roman" w:hAnsi="Consolas" w:cs="Times New Roman"/>
          <w:color w:val="B6B1B1"/>
          <w:sz w:val="21"/>
          <w:szCs w:val="21"/>
          <w:lang w:val="es-EC" w:eastAsia="es-EC"/>
        </w:rPr>
        <w:t>:</w:t>
      </w:r>
      <w:r w:rsidRPr="00AA4CA6">
        <w:rPr>
          <w:rFonts w:ascii="Consolas" w:eastAsia="Times New Roman" w:hAnsi="Consolas" w:cs="Times New Roman"/>
          <w:color w:val="FE4450"/>
          <w:sz w:val="21"/>
          <w:szCs w:val="21"/>
          <w:lang w:val="es-EC" w:eastAsia="es-EC"/>
        </w:rPr>
        <w:t>red</w:t>
      </w:r>
      <w:proofErr w:type="gramEnd"/>
      <w:r w:rsidRPr="00AA4CA6">
        <w:rPr>
          <w:rFonts w:ascii="Consolas" w:eastAsia="Times New Roman" w:hAnsi="Consolas" w:cs="Times New Roman"/>
          <w:color w:val="BBBBBB"/>
          <w:sz w:val="21"/>
          <w:szCs w:val="21"/>
          <w:lang w:val="es-EC" w:eastAsia="es-EC"/>
        </w:rPr>
        <w:t>;</w:t>
      </w:r>
    </w:p>
    <w:p w14:paraId="7229E50C" w14:textId="77777777" w:rsidR="00AA4CA6" w:rsidRPr="00AA4CA6" w:rsidRDefault="00AA4CA6" w:rsidP="00AA4CA6">
      <w:pPr>
        <w:shd w:val="clear" w:color="auto" w:fill="262335"/>
        <w:spacing w:after="0" w:line="285" w:lineRule="atLeast"/>
        <w:rPr>
          <w:rFonts w:ascii="Consolas" w:eastAsia="Times New Roman" w:hAnsi="Consolas" w:cs="Times New Roman"/>
          <w:color w:val="BBBBBB"/>
          <w:sz w:val="21"/>
          <w:szCs w:val="21"/>
          <w:lang w:val="es-EC" w:eastAsia="es-EC"/>
        </w:rPr>
      </w:pPr>
    </w:p>
    <w:p w14:paraId="4C44F4B8" w14:textId="77777777" w:rsidR="00AA4CA6" w:rsidRPr="00AA4CA6" w:rsidRDefault="00AA4CA6" w:rsidP="00AA4CA6">
      <w:pPr>
        <w:shd w:val="clear" w:color="auto" w:fill="262335"/>
        <w:spacing w:after="0" w:line="285" w:lineRule="atLeast"/>
        <w:rPr>
          <w:rFonts w:ascii="Consolas" w:eastAsia="Times New Roman" w:hAnsi="Consolas" w:cs="Times New Roman"/>
          <w:color w:val="BBBBBB"/>
          <w:sz w:val="21"/>
          <w:szCs w:val="21"/>
          <w:lang w:val="es-EC" w:eastAsia="es-EC"/>
        </w:rPr>
      </w:pPr>
      <w:r w:rsidRPr="00AA4CA6">
        <w:rPr>
          <w:rFonts w:ascii="Consolas" w:eastAsia="Times New Roman" w:hAnsi="Consolas" w:cs="Times New Roman"/>
          <w:color w:val="BBBBBB"/>
          <w:sz w:val="21"/>
          <w:szCs w:val="21"/>
          <w:lang w:val="es-EC" w:eastAsia="es-EC"/>
        </w:rPr>
        <w:t>}</w:t>
      </w:r>
    </w:p>
    <w:p w14:paraId="2B20A6E9" w14:textId="77777777" w:rsidR="00AA4CA6" w:rsidRDefault="00AA4CA6" w:rsidP="009B715A">
      <w:pPr>
        <w:rPr>
          <w:color w:val="000000" w:themeColor="text1"/>
          <w:lang w:val="es-ES"/>
        </w:rPr>
      </w:pPr>
    </w:p>
    <w:p w14:paraId="32DAA4D1" w14:textId="77777777" w:rsidR="007C12A0" w:rsidRDefault="007C12A0" w:rsidP="007C12A0">
      <w:pPr>
        <w:rPr>
          <w:b/>
          <w:bCs/>
        </w:rPr>
      </w:pPr>
      <w:r w:rsidRPr="00D351BF">
        <w:rPr>
          <w:b/>
          <w:bCs/>
        </w:rPr>
        <w:t>Anatomía de una regla CSS</w:t>
      </w:r>
    </w:p>
    <w:p w14:paraId="08F1BE45" w14:textId="77777777" w:rsidR="007C12A0" w:rsidRDefault="007C12A0" w:rsidP="007C12A0">
      <w:pPr>
        <w:rPr>
          <w:b/>
          <w:bCs/>
        </w:rPr>
      </w:pPr>
      <w:r>
        <w:rPr>
          <w:noProof/>
        </w:rPr>
        <w:lastRenderedPageBreak/>
        <w:drawing>
          <wp:inline distT="0" distB="0" distL="0" distR="0" wp14:anchorId="347ED188" wp14:editId="0039155E">
            <wp:extent cx="5612130" cy="3272790"/>
            <wp:effectExtent l="19050" t="19050" r="26670" b="22860"/>
            <wp:docPr id="916698232" name="Imagen 9166982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272790"/>
                    </a:xfrm>
                    <a:prstGeom prst="rect">
                      <a:avLst/>
                    </a:prstGeom>
                    <a:noFill/>
                    <a:ln>
                      <a:solidFill>
                        <a:schemeClr val="accent1"/>
                      </a:solidFill>
                    </a:ln>
                  </pic:spPr>
                </pic:pic>
              </a:graphicData>
            </a:graphic>
          </wp:inline>
        </w:drawing>
      </w:r>
    </w:p>
    <w:p w14:paraId="3D1D1676" w14:textId="77777777" w:rsidR="007C12A0" w:rsidRDefault="007C12A0" w:rsidP="007C12A0">
      <w:pPr>
        <w:rPr>
          <w:b/>
          <w:bCs/>
        </w:rPr>
      </w:pPr>
      <w:r>
        <w:rPr>
          <w:b/>
          <w:bCs/>
        </w:rPr>
        <w:t>Modelo de caja</w:t>
      </w:r>
    </w:p>
    <w:p w14:paraId="1FF38BF4" w14:textId="77777777" w:rsidR="007C12A0" w:rsidRDefault="007C12A0" w:rsidP="007C12A0">
      <w:pPr>
        <w:rPr>
          <w:b/>
          <w:bCs/>
        </w:rPr>
      </w:pPr>
      <w:r>
        <w:rPr>
          <w:b/>
          <w:bCs/>
        </w:rPr>
        <w:t>Los elementos que renderiza el navegador son cajas, cada elemento del html es una caja.</w:t>
      </w:r>
    </w:p>
    <w:p w14:paraId="5D4CD65F" w14:textId="77777777" w:rsidR="007C12A0" w:rsidRDefault="007C12A0" w:rsidP="007C12A0">
      <w:pPr>
        <w:rPr>
          <w:b/>
          <w:bCs/>
        </w:rPr>
      </w:pPr>
      <w:r>
        <w:rPr>
          <w:noProof/>
        </w:rPr>
        <w:drawing>
          <wp:inline distT="0" distB="0" distL="0" distR="0" wp14:anchorId="28F56B27" wp14:editId="6A1C6CE4">
            <wp:extent cx="5612130" cy="2830830"/>
            <wp:effectExtent l="19050" t="19050" r="26670" b="26670"/>
            <wp:docPr id="1039497996" name="Imagen 10394979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830830"/>
                    </a:xfrm>
                    <a:prstGeom prst="rect">
                      <a:avLst/>
                    </a:prstGeom>
                    <a:noFill/>
                    <a:ln>
                      <a:solidFill>
                        <a:schemeClr val="accent1"/>
                      </a:solidFill>
                    </a:ln>
                  </pic:spPr>
                </pic:pic>
              </a:graphicData>
            </a:graphic>
          </wp:inline>
        </w:drawing>
      </w:r>
    </w:p>
    <w:p w14:paraId="67C8E655" w14:textId="77777777" w:rsidR="007C12A0" w:rsidRDefault="007C12A0" w:rsidP="007C12A0">
      <w:pPr>
        <w:rPr>
          <w:b/>
          <w:bCs/>
        </w:rPr>
      </w:pPr>
      <w:r>
        <w:rPr>
          <w:noProof/>
        </w:rPr>
        <w:lastRenderedPageBreak/>
        <w:drawing>
          <wp:inline distT="0" distB="0" distL="0" distR="0" wp14:anchorId="5F8A581E" wp14:editId="59636950">
            <wp:extent cx="5612130" cy="3754755"/>
            <wp:effectExtent l="19050" t="19050" r="26670" b="17145"/>
            <wp:docPr id="431017967" name="Imagen 4310179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solidFill>
                        <a:schemeClr val="accent1"/>
                      </a:solidFill>
                    </a:ln>
                  </pic:spPr>
                </pic:pic>
              </a:graphicData>
            </a:graphic>
          </wp:inline>
        </w:drawing>
      </w:r>
    </w:p>
    <w:p w14:paraId="21393355" w14:textId="77777777" w:rsidR="007C12A0" w:rsidRDefault="007C12A0" w:rsidP="007C12A0">
      <w:pPr>
        <w:rPr>
          <w:b/>
          <w:bCs/>
        </w:rPr>
      </w:pPr>
      <w:r>
        <w:rPr>
          <w:noProof/>
        </w:rPr>
        <w:lastRenderedPageBreak/>
        <w:drawing>
          <wp:inline distT="0" distB="0" distL="0" distR="0" wp14:anchorId="55CC09E9" wp14:editId="0FA52669">
            <wp:extent cx="5612130" cy="4474210"/>
            <wp:effectExtent l="19050" t="19050" r="26670" b="21590"/>
            <wp:docPr id="1800991781" name="Imagen 18009917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74210"/>
                    </a:xfrm>
                    <a:prstGeom prst="rect">
                      <a:avLst/>
                    </a:prstGeom>
                    <a:noFill/>
                    <a:ln>
                      <a:solidFill>
                        <a:schemeClr val="accent1"/>
                      </a:solidFill>
                    </a:ln>
                  </pic:spPr>
                </pic:pic>
              </a:graphicData>
            </a:graphic>
          </wp:inline>
        </w:drawing>
      </w:r>
    </w:p>
    <w:p w14:paraId="2A72FF4C" w14:textId="77777777" w:rsidR="007C12A0" w:rsidRDefault="007C12A0" w:rsidP="007C12A0">
      <w:pPr>
        <w:rPr>
          <w:rFonts w:ascii="Roboto" w:hAnsi="Roboto"/>
          <w:color w:val="EFF3F8"/>
          <w:sz w:val="21"/>
          <w:szCs w:val="21"/>
          <w:shd w:val="clear" w:color="auto" w:fill="24385B"/>
        </w:rPr>
      </w:pPr>
      <w:r>
        <w:rPr>
          <w:rFonts w:ascii="Roboto" w:hAnsi="Roboto"/>
          <w:color w:val="EFF3F8"/>
          <w:sz w:val="21"/>
          <w:szCs w:val="21"/>
          <w:shd w:val="clear" w:color="auto" w:fill="24385B"/>
        </w:rPr>
        <w:t>Para usar padding/margin les recomiendo el siguiente truco:</w:t>
      </w:r>
      <w:r>
        <w:rPr>
          <w:rFonts w:ascii="Roboto" w:hAnsi="Roboto"/>
          <w:color w:val="EFF3F8"/>
          <w:sz w:val="21"/>
          <w:szCs w:val="21"/>
        </w:rPr>
        <w:br/>
      </w:r>
      <w:r>
        <w:rPr>
          <w:rFonts w:ascii="Roboto" w:hAnsi="Roboto"/>
          <w:color w:val="EFF3F8"/>
          <w:sz w:val="21"/>
          <w:szCs w:val="21"/>
          <w:shd w:val="clear" w:color="auto" w:fill="24385B"/>
        </w:rPr>
        <w:t>Piensen en el sentido de las manecillas del reloj empezando desde las 12 y en ese orden va a ir tomando los valores para asignarlos al elemento.</w:t>
      </w:r>
    </w:p>
    <w:p w14:paraId="18B8E206" w14:textId="77777777" w:rsidR="007C12A0" w:rsidRDefault="007C12A0" w:rsidP="007C12A0">
      <w:pPr>
        <w:rPr>
          <w:rFonts w:ascii="Roboto" w:hAnsi="Roboto"/>
          <w:color w:val="EFF3F8"/>
          <w:sz w:val="21"/>
          <w:szCs w:val="21"/>
          <w:shd w:val="clear" w:color="auto" w:fill="24385B"/>
        </w:rPr>
      </w:pPr>
      <w:r>
        <w:rPr>
          <w:rFonts w:ascii="Roboto" w:hAnsi="Roboto"/>
          <w:color w:val="EFF3F8"/>
          <w:sz w:val="21"/>
          <w:szCs w:val="21"/>
          <w:shd w:val="clear" w:color="auto" w:fill="24385B"/>
        </w:rPr>
        <w:t>Tener encuenta la propiedad box sizing con el valor border-box, ya que permite al navegador hacer un calculo automatico del width de un elemento para evitar tener un scroll extra ya que cuando colocamos el width en al 100% este solo toma el width del contenido y hace que dentro del modelo de caja ocupe el 100%, pero no considera el border, padding haciendo que se genere un scroll horizontal , el mismo que se quita con la propiedad mencionada anteriormente ya que gracias a la propiedad si se considera automáticamente y se suma al width el border, padding(el margin no se recalcula).</w:t>
      </w:r>
    </w:p>
    <w:p w14:paraId="07C3CABD" w14:textId="77777777" w:rsidR="007C12A0" w:rsidRDefault="007C12A0" w:rsidP="007C12A0">
      <w:pPr>
        <w:rPr>
          <w:rFonts w:ascii="Roboto" w:hAnsi="Roboto"/>
          <w:color w:val="EFF3F8"/>
          <w:sz w:val="21"/>
          <w:szCs w:val="21"/>
          <w:shd w:val="clear" w:color="auto" w:fill="24385B"/>
        </w:rPr>
      </w:pPr>
      <w:r>
        <w:rPr>
          <w:rFonts w:ascii="Roboto" w:hAnsi="Roboto"/>
          <w:color w:val="EFF3F8"/>
          <w:sz w:val="21"/>
          <w:szCs w:val="21"/>
          <w:shd w:val="clear" w:color="auto" w:fill="24385B"/>
        </w:rPr>
        <w:t xml:space="preserve"> </w:t>
      </w:r>
    </w:p>
    <w:p w14:paraId="7D455DDE" w14:textId="77777777" w:rsidR="007C12A0" w:rsidRDefault="007C12A0" w:rsidP="007C12A0">
      <w:pPr>
        <w:rPr>
          <w:b/>
          <w:bCs/>
        </w:rPr>
      </w:pPr>
      <w:r>
        <w:rPr>
          <w:noProof/>
        </w:rPr>
        <w:lastRenderedPageBreak/>
        <w:drawing>
          <wp:inline distT="0" distB="0" distL="0" distR="0" wp14:anchorId="4DBF39CC" wp14:editId="3C193508">
            <wp:extent cx="5612130" cy="3018790"/>
            <wp:effectExtent l="19050" t="19050" r="26670" b="10160"/>
            <wp:docPr id="798106993" name="Imagen 79810699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018790"/>
                    </a:xfrm>
                    <a:prstGeom prst="rect">
                      <a:avLst/>
                    </a:prstGeom>
                    <a:noFill/>
                    <a:ln>
                      <a:solidFill>
                        <a:schemeClr val="accent1"/>
                      </a:solidFill>
                    </a:ln>
                  </pic:spPr>
                </pic:pic>
              </a:graphicData>
            </a:graphic>
          </wp:inline>
        </w:drawing>
      </w:r>
    </w:p>
    <w:p w14:paraId="692F0A1A" w14:textId="77777777" w:rsidR="007C12A0" w:rsidRPr="00D351BF" w:rsidRDefault="007C12A0" w:rsidP="007C12A0">
      <w:pPr>
        <w:shd w:val="clear" w:color="auto" w:fill="24385B"/>
        <w:spacing w:after="0" w:line="240" w:lineRule="auto"/>
        <w:rPr>
          <w:rFonts w:ascii="Roboto" w:eastAsia="Times New Roman" w:hAnsi="Roboto" w:cs="Times New Roman"/>
          <w:color w:val="EFF3F8"/>
          <w:sz w:val="21"/>
          <w:szCs w:val="21"/>
          <w:lang w:eastAsia="es-MX"/>
        </w:rPr>
      </w:pPr>
      <w:r w:rsidRPr="00D351BF">
        <w:rPr>
          <w:rFonts w:ascii="Roboto" w:eastAsia="Times New Roman" w:hAnsi="Roboto" w:cs="Times New Roman"/>
          <w:b/>
          <w:bCs/>
          <w:color w:val="EFF3F8"/>
          <w:sz w:val="21"/>
          <w:szCs w:val="21"/>
          <w:lang w:eastAsia="es-MX"/>
        </w:rPr>
        <w:t>TIP:</w:t>
      </w:r>
      <w:r w:rsidRPr="00D351BF">
        <w:rPr>
          <w:rFonts w:ascii="Roboto" w:eastAsia="Times New Roman" w:hAnsi="Roboto" w:cs="Times New Roman"/>
          <w:color w:val="EFF3F8"/>
          <w:sz w:val="21"/>
          <w:szCs w:val="21"/>
          <w:lang w:eastAsia="es-MX"/>
        </w:rPr>
        <w:t> Hay una forma de hacer que CSS calcule el tamaño de un elemento (</w:t>
      </w:r>
      <w:r w:rsidRPr="00D351BF">
        <w:rPr>
          <w:rFonts w:ascii="Roboto" w:eastAsia="Times New Roman" w:hAnsi="Roboto" w:cs="Times New Roman"/>
          <w:b/>
          <w:bCs/>
          <w:color w:val="EFF3F8"/>
          <w:sz w:val="21"/>
          <w:szCs w:val="21"/>
          <w:lang w:eastAsia="es-MX"/>
        </w:rPr>
        <w:t>width o height, por ejemplo</w:t>
      </w:r>
      <w:r w:rsidRPr="00D351BF">
        <w:rPr>
          <w:rFonts w:ascii="Roboto" w:eastAsia="Times New Roman" w:hAnsi="Roboto" w:cs="Times New Roman"/>
          <w:color w:val="EFF3F8"/>
          <w:sz w:val="21"/>
          <w:szCs w:val="21"/>
          <w:lang w:eastAsia="es-MX"/>
        </w:rPr>
        <w:t>), restándole cierta cantidad.</w:t>
      </w:r>
    </w:p>
    <w:p w14:paraId="4CA37C68" w14:textId="77777777" w:rsidR="007C12A0" w:rsidRPr="00D351BF" w:rsidRDefault="007C12A0" w:rsidP="007C12A0">
      <w:pPr>
        <w:shd w:val="clear" w:color="auto" w:fill="24385B"/>
        <w:spacing w:after="0" w:line="240" w:lineRule="auto"/>
        <w:rPr>
          <w:rFonts w:ascii="Roboto" w:eastAsia="Times New Roman" w:hAnsi="Roboto" w:cs="Times New Roman"/>
          <w:color w:val="EFF3F8"/>
          <w:sz w:val="21"/>
          <w:szCs w:val="21"/>
          <w:lang w:eastAsia="es-MX"/>
        </w:rPr>
      </w:pPr>
      <w:r w:rsidRPr="00D351BF">
        <w:rPr>
          <w:rFonts w:ascii="Roboto" w:eastAsia="Times New Roman" w:hAnsi="Roboto" w:cs="Times New Roman"/>
          <w:color w:val="EFF3F8"/>
          <w:sz w:val="21"/>
          <w:szCs w:val="21"/>
          <w:lang w:eastAsia="es-MX"/>
        </w:rPr>
        <w:t>Por ejemplo:</w:t>
      </w:r>
      <w:r w:rsidRPr="00D351BF">
        <w:rPr>
          <w:rFonts w:ascii="Roboto" w:eastAsia="Times New Roman" w:hAnsi="Roboto" w:cs="Times New Roman"/>
          <w:color w:val="EFF3F8"/>
          <w:sz w:val="21"/>
          <w:szCs w:val="21"/>
          <w:lang w:eastAsia="es-MX"/>
        </w:rPr>
        <w:br/>
        <w:t>Imagina que quieres colocar </w:t>
      </w:r>
      <w:r w:rsidRPr="00D351BF">
        <w:rPr>
          <w:rFonts w:ascii="Roboto" w:eastAsia="Times New Roman" w:hAnsi="Roboto" w:cs="Times New Roman"/>
          <w:b/>
          <w:bCs/>
          <w:color w:val="EFF3F8"/>
          <w:sz w:val="21"/>
          <w:szCs w:val="21"/>
          <w:lang w:eastAsia="es-MX"/>
        </w:rPr>
        <w:t>2 cajas dentro de una caja padre</w:t>
      </w:r>
      <w:r w:rsidRPr="00D351BF">
        <w:rPr>
          <w:rFonts w:ascii="Roboto" w:eastAsia="Times New Roman" w:hAnsi="Roboto" w:cs="Times New Roman"/>
          <w:color w:val="EFF3F8"/>
          <w:sz w:val="21"/>
          <w:szCs w:val="21"/>
          <w:lang w:eastAsia="es-MX"/>
        </w:rPr>
        <w:t> y quieres que cada una tome el </w:t>
      </w:r>
      <w:r w:rsidRPr="00D351BF">
        <w:rPr>
          <w:rFonts w:ascii="Roboto" w:eastAsia="Times New Roman" w:hAnsi="Roboto" w:cs="Times New Roman"/>
          <w:b/>
          <w:bCs/>
          <w:color w:val="EFF3F8"/>
          <w:sz w:val="21"/>
          <w:szCs w:val="21"/>
          <w:lang w:eastAsia="es-MX"/>
        </w:rPr>
        <w:t>50% de ancho</w:t>
      </w:r>
      <w:r w:rsidRPr="00D351BF">
        <w:rPr>
          <w:rFonts w:ascii="Roboto" w:eastAsia="Times New Roman" w:hAnsi="Roboto" w:cs="Times New Roman"/>
          <w:color w:val="EFF3F8"/>
          <w:sz w:val="21"/>
          <w:szCs w:val="21"/>
          <w:lang w:eastAsia="es-MX"/>
        </w:rPr>
        <w:t>, pero que cada una tenga un </w:t>
      </w:r>
      <w:r w:rsidRPr="00D351BF">
        <w:rPr>
          <w:rFonts w:ascii="Roboto" w:eastAsia="Times New Roman" w:hAnsi="Roboto" w:cs="Times New Roman"/>
          <w:b/>
          <w:bCs/>
          <w:color w:val="EFF3F8"/>
          <w:sz w:val="21"/>
          <w:szCs w:val="21"/>
          <w:lang w:eastAsia="es-MX"/>
        </w:rPr>
        <w:t>margen a la izquierda de 10px</w:t>
      </w:r>
      <w:r w:rsidRPr="00D351BF">
        <w:rPr>
          <w:rFonts w:ascii="Roboto" w:eastAsia="Times New Roman" w:hAnsi="Roboto" w:cs="Times New Roman"/>
          <w:color w:val="EFF3F8"/>
          <w:sz w:val="21"/>
          <w:szCs w:val="21"/>
          <w:lang w:eastAsia="es-MX"/>
        </w:rPr>
        <w:t>. Si colocas width de 50% a cada caja y además le colocas margen, esto hará que las cajas queden una arriba de la otra, porque al agregarle 20px de espacio en márgenes, vas a hacer que ya no ajuste el 50% a cada caja.</w:t>
      </w:r>
    </w:p>
    <w:p w14:paraId="36E89060" w14:textId="77777777" w:rsidR="007C12A0" w:rsidRPr="00D351BF" w:rsidRDefault="007C12A0" w:rsidP="007C12A0">
      <w:pPr>
        <w:shd w:val="clear" w:color="auto" w:fill="24385B"/>
        <w:spacing w:after="0" w:line="240" w:lineRule="auto"/>
        <w:rPr>
          <w:rFonts w:ascii="Roboto" w:eastAsia="Times New Roman" w:hAnsi="Roboto" w:cs="Times New Roman"/>
          <w:color w:val="EFF3F8"/>
          <w:sz w:val="21"/>
          <w:szCs w:val="21"/>
          <w:lang w:eastAsia="es-MX"/>
        </w:rPr>
      </w:pPr>
      <w:r w:rsidRPr="00D351BF">
        <w:rPr>
          <w:rFonts w:ascii="Roboto" w:eastAsia="Times New Roman" w:hAnsi="Roboto" w:cs="Times New Roman"/>
          <w:color w:val="EFF3F8"/>
          <w:sz w:val="21"/>
          <w:szCs w:val="21"/>
          <w:lang w:eastAsia="es-MX"/>
        </w:rPr>
        <w:t>Para hacer que ambas cajas sigan tomando el 50% contando los márgenes, puedes hacer lo siguiente:</w:t>
      </w:r>
    </w:p>
    <w:p w14:paraId="12F7909D" w14:textId="77777777" w:rsidR="007C12A0" w:rsidRPr="00D351BF" w:rsidRDefault="007C12A0" w:rsidP="007C12A0">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proofErr w:type="gramStart"/>
      <w:r w:rsidRPr="00D351BF">
        <w:rPr>
          <w:rFonts w:ascii="Courier New" w:eastAsia="Times New Roman" w:hAnsi="Courier New" w:cs="Courier New"/>
          <w:color w:val="FFFFFF"/>
          <w:sz w:val="21"/>
          <w:szCs w:val="21"/>
          <w:shd w:val="clear" w:color="auto" w:fill="0C1633"/>
          <w:lang w:eastAsia="es-MX"/>
        </w:rPr>
        <w:t>.caja</w:t>
      </w:r>
      <w:proofErr w:type="gramEnd"/>
      <w:r w:rsidRPr="00D351BF">
        <w:rPr>
          <w:rFonts w:ascii="Courier New" w:eastAsia="Times New Roman" w:hAnsi="Courier New" w:cs="Courier New"/>
          <w:color w:val="FFFFFF"/>
          <w:sz w:val="21"/>
          <w:szCs w:val="21"/>
          <w:shd w:val="clear" w:color="auto" w:fill="0C1633"/>
          <w:lang w:eastAsia="es-MX"/>
        </w:rPr>
        <w:t>-hijo</w:t>
      </w:r>
    </w:p>
    <w:p w14:paraId="3E73936E" w14:textId="77777777" w:rsidR="007C12A0" w:rsidRPr="00D351BF" w:rsidRDefault="007C12A0" w:rsidP="007C12A0">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D351BF">
        <w:rPr>
          <w:rFonts w:ascii="Courier New" w:eastAsia="Times New Roman" w:hAnsi="Courier New" w:cs="Courier New"/>
          <w:color w:val="FFFFFF"/>
          <w:sz w:val="21"/>
          <w:szCs w:val="21"/>
          <w:shd w:val="clear" w:color="auto" w:fill="0C1633"/>
          <w:lang w:eastAsia="es-MX"/>
        </w:rPr>
        <w:t>{</w:t>
      </w:r>
    </w:p>
    <w:p w14:paraId="72EBA5DE" w14:textId="77777777" w:rsidR="007C12A0" w:rsidRPr="00D351BF" w:rsidRDefault="007C12A0" w:rsidP="007C12A0">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D351BF">
        <w:rPr>
          <w:rFonts w:ascii="Courier New" w:eastAsia="Times New Roman" w:hAnsi="Courier New" w:cs="Courier New"/>
          <w:color w:val="FFFFFF"/>
          <w:sz w:val="21"/>
          <w:szCs w:val="21"/>
          <w:shd w:val="clear" w:color="auto" w:fill="0C1633"/>
          <w:lang w:eastAsia="es-MX"/>
        </w:rPr>
        <w:tab/>
      </w:r>
      <w:r w:rsidRPr="00D351BF">
        <w:rPr>
          <w:rFonts w:ascii="Courier New" w:eastAsia="Times New Roman" w:hAnsi="Courier New" w:cs="Courier New"/>
          <w:color w:val="BF79DB"/>
          <w:sz w:val="21"/>
          <w:szCs w:val="21"/>
          <w:shd w:val="clear" w:color="auto" w:fill="0C1633"/>
          <w:lang w:eastAsia="es-MX"/>
        </w:rPr>
        <w:t>width</w:t>
      </w:r>
      <w:r w:rsidRPr="00D351BF">
        <w:rPr>
          <w:rFonts w:ascii="Courier New" w:eastAsia="Times New Roman" w:hAnsi="Courier New" w:cs="Courier New"/>
          <w:color w:val="FFFFFF"/>
          <w:sz w:val="21"/>
          <w:szCs w:val="21"/>
          <w:shd w:val="clear" w:color="auto" w:fill="0C1633"/>
          <w:lang w:eastAsia="es-MX"/>
        </w:rPr>
        <w:t xml:space="preserve">: </w:t>
      </w:r>
      <w:proofErr w:type="gramStart"/>
      <w:r w:rsidRPr="00D351BF">
        <w:rPr>
          <w:rFonts w:ascii="Courier New" w:eastAsia="Times New Roman" w:hAnsi="Courier New" w:cs="Courier New"/>
          <w:color w:val="A6E22E"/>
          <w:sz w:val="21"/>
          <w:szCs w:val="21"/>
          <w:shd w:val="clear" w:color="auto" w:fill="0C1633"/>
          <w:lang w:eastAsia="es-MX"/>
        </w:rPr>
        <w:t>calc</w:t>
      </w:r>
      <w:r w:rsidRPr="00D351BF">
        <w:rPr>
          <w:rFonts w:ascii="Courier New" w:eastAsia="Times New Roman" w:hAnsi="Courier New" w:cs="Courier New"/>
          <w:color w:val="FFFFFF"/>
          <w:sz w:val="21"/>
          <w:szCs w:val="21"/>
          <w:shd w:val="clear" w:color="auto" w:fill="0C1633"/>
          <w:lang w:eastAsia="es-MX"/>
        </w:rPr>
        <w:t>(</w:t>
      </w:r>
      <w:proofErr w:type="gramEnd"/>
      <w:r w:rsidRPr="00D351BF">
        <w:rPr>
          <w:rFonts w:ascii="Courier New" w:eastAsia="Times New Roman" w:hAnsi="Courier New" w:cs="Courier New"/>
          <w:color w:val="FFFFFF"/>
          <w:sz w:val="21"/>
          <w:szCs w:val="21"/>
          <w:shd w:val="clear" w:color="auto" w:fill="0C1633"/>
          <w:lang w:eastAsia="es-MX"/>
        </w:rPr>
        <w:t>50% - 20px);</w:t>
      </w:r>
    </w:p>
    <w:p w14:paraId="55473DB8" w14:textId="77777777" w:rsidR="007C12A0" w:rsidRPr="00D351BF" w:rsidRDefault="007C12A0" w:rsidP="007C12A0">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D351BF">
        <w:rPr>
          <w:rFonts w:ascii="Courier New" w:eastAsia="Times New Roman" w:hAnsi="Courier New" w:cs="Courier New"/>
          <w:color w:val="FFFFFF"/>
          <w:sz w:val="21"/>
          <w:szCs w:val="21"/>
          <w:shd w:val="clear" w:color="auto" w:fill="0C1633"/>
          <w:lang w:eastAsia="es-MX"/>
        </w:rPr>
        <w:t>}</w:t>
      </w:r>
    </w:p>
    <w:p w14:paraId="2917904A" w14:textId="77777777" w:rsidR="007C12A0" w:rsidRPr="00D351BF" w:rsidRDefault="007C12A0" w:rsidP="007C12A0">
      <w:pPr>
        <w:shd w:val="clear" w:color="auto" w:fill="24385B"/>
        <w:spacing w:after="0" w:line="240" w:lineRule="auto"/>
        <w:rPr>
          <w:rFonts w:ascii="Roboto" w:eastAsia="Times New Roman" w:hAnsi="Roboto" w:cs="Times New Roman"/>
          <w:color w:val="EFF3F8"/>
          <w:sz w:val="21"/>
          <w:szCs w:val="21"/>
          <w:lang w:eastAsia="es-MX"/>
        </w:rPr>
      </w:pPr>
      <w:r w:rsidRPr="00D351BF">
        <w:rPr>
          <w:rFonts w:ascii="Roboto" w:eastAsia="Times New Roman" w:hAnsi="Roboto" w:cs="Times New Roman"/>
          <w:color w:val="EFF3F8"/>
          <w:sz w:val="21"/>
          <w:szCs w:val="21"/>
          <w:lang w:eastAsia="es-MX"/>
        </w:rPr>
        <w:t>Esto hará que el ancho se calcule, tomando en cuenta el 50% y los 20px que mantegan de margen.</w:t>
      </w:r>
    </w:p>
    <w:p w14:paraId="08073590" w14:textId="77777777" w:rsidR="007C12A0" w:rsidRDefault="007C12A0" w:rsidP="007C12A0">
      <w:pPr>
        <w:rPr>
          <w:b/>
          <w:bCs/>
        </w:rPr>
      </w:pPr>
    </w:p>
    <w:p w14:paraId="179E7E27" w14:textId="77777777" w:rsidR="007C12A0" w:rsidRDefault="007C12A0" w:rsidP="007C12A0">
      <w:pPr>
        <w:rPr>
          <w:b/>
          <w:bCs/>
        </w:rPr>
      </w:pPr>
      <w:r>
        <w:rPr>
          <w:b/>
          <w:bCs/>
        </w:rPr>
        <w:t>Herencia</w:t>
      </w:r>
    </w:p>
    <w:p w14:paraId="365A516B" w14:textId="77777777" w:rsidR="007C12A0" w:rsidRPr="00DA3773" w:rsidRDefault="007C12A0" w:rsidP="007C12A0">
      <w:r w:rsidRPr="00DA3773">
        <w:t>Es el código css que va a pasar de un padre a un hijo, existen herencias q se pueden romper.</w:t>
      </w:r>
    </w:p>
    <w:p w14:paraId="41F25900" w14:textId="77777777" w:rsidR="007C12A0" w:rsidRDefault="007C12A0" w:rsidP="007C12A0">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Herencia y sus valores:</w:t>
      </w:r>
      <w:r>
        <w:rPr>
          <w:rFonts w:ascii="Roboto" w:hAnsi="Roboto"/>
          <w:color w:val="EFF3F8"/>
          <w:sz w:val="21"/>
          <w:szCs w:val="21"/>
        </w:rPr>
        <w:br/>
      </w:r>
      <w:r>
        <w:rPr>
          <w:rStyle w:val="Textoennegrita"/>
          <w:rFonts w:ascii="Roboto" w:hAnsi="Roboto"/>
          <w:color w:val="EFF3F8"/>
          <w:sz w:val="21"/>
          <w:szCs w:val="21"/>
        </w:rPr>
        <w:t>Inherit</w:t>
      </w:r>
      <w:r>
        <w:rPr>
          <w:rFonts w:ascii="Roboto" w:hAnsi="Roboto"/>
          <w:color w:val="EFF3F8"/>
          <w:sz w:val="21"/>
          <w:szCs w:val="21"/>
        </w:rPr>
        <w:t>. Este es un valor por medio de una </w:t>
      </w:r>
      <w:r>
        <w:rPr>
          <w:rStyle w:val="nfasis"/>
          <w:rFonts w:ascii="Roboto" w:hAnsi="Roboto"/>
          <w:color w:val="EFF3F8"/>
          <w:sz w:val="21"/>
          <w:szCs w:val="21"/>
        </w:rPr>
        <w:t>keyword</w:t>
      </w:r>
      <w:r>
        <w:rPr>
          <w:rFonts w:ascii="Roboto" w:hAnsi="Roboto"/>
          <w:color w:val="EFF3F8"/>
          <w:sz w:val="21"/>
          <w:szCs w:val="21"/>
        </w:rPr>
        <w:t> que especifica que, a la propiedad que se la apliquemos debe de heredar los valores de su elemento padre. Podemos decir que la palabra </w:t>
      </w:r>
      <w:r>
        <w:rPr>
          <w:rStyle w:val="Textoennegrita"/>
          <w:rFonts w:ascii="Roboto" w:hAnsi="Roboto"/>
          <w:color w:val="EFF3F8"/>
          <w:sz w:val="21"/>
          <w:szCs w:val="21"/>
        </w:rPr>
        <w:t>Inherit</w:t>
      </w:r>
      <w:r>
        <w:rPr>
          <w:rFonts w:ascii="Roboto" w:hAnsi="Roboto"/>
          <w:color w:val="EFF3F8"/>
          <w:sz w:val="21"/>
          <w:szCs w:val="21"/>
        </w:rPr>
        <w:t> significa “</w:t>
      </w:r>
      <w:r>
        <w:rPr>
          <w:rStyle w:val="nfasis"/>
          <w:rFonts w:ascii="Roboto" w:hAnsi="Roboto"/>
          <w:color w:val="EFF3F8"/>
          <w:sz w:val="21"/>
          <w:szCs w:val="21"/>
        </w:rPr>
        <w:t>Usa el valor de mi padre</w:t>
      </w:r>
      <w:r>
        <w:rPr>
          <w:rFonts w:ascii="Roboto" w:hAnsi="Roboto"/>
          <w:color w:val="EFF3F8"/>
          <w:sz w:val="21"/>
          <w:szCs w:val="21"/>
        </w:rPr>
        <w:t xml:space="preserve">”, si el elemento padre no tiene definido dicho valor el navegador seguirá el DOM hasta que encuentre un elemento superior que lo contenga, y en ultima instancia de no tenerlo ningún elemento superior se </w:t>
      </w:r>
      <w:proofErr w:type="gramStart"/>
      <w:r>
        <w:rPr>
          <w:rFonts w:ascii="Roboto" w:hAnsi="Roboto"/>
          <w:color w:val="EFF3F8"/>
          <w:sz w:val="21"/>
          <w:szCs w:val="21"/>
        </w:rPr>
        <w:t>aplicara</w:t>
      </w:r>
      <w:proofErr w:type="gramEnd"/>
      <w:r>
        <w:rPr>
          <w:rFonts w:ascii="Roboto" w:hAnsi="Roboto"/>
          <w:color w:val="EFF3F8"/>
          <w:sz w:val="21"/>
          <w:szCs w:val="21"/>
        </w:rPr>
        <w:t xml:space="preserve"> el valor por defecto.</w:t>
      </w:r>
    </w:p>
    <w:p w14:paraId="094D3AC2" w14:textId="77777777" w:rsidR="007C12A0" w:rsidRDefault="007C12A0" w:rsidP="007C12A0">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Initial</w:t>
      </w:r>
      <w:r>
        <w:rPr>
          <w:rFonts w:ascii="Roboto" w:hAnsi="Roboto"/>
          <w:color w:val="EFF3F8"/>
          <w:sz w:val="21"/>
          <w:szCs w:val="21"/>
        </w:rPr>
        <w:t>. Este valor pertenece a la especificación CSS3 y cuando aplicamos a una propiedad el valor </w:t>
      </w:r>
      <w:r>
        <w:rPr>
          <w:rStyle w:val="nfasis"/>
          <w:rFonts w:ascii="Roboto" w:hAnsi="Roboto"/>
          <w:color w:val="EFF3F8"/>
          <w:sz w:val="21"/>
          <w:szCs w:val="21"/>
        </w:rPr>
        <w:t>initial</w:t>
      </w:r>
      <w:r>
        <w:rPr>
          <w:rFonts w:ascii="Roboto" w:hAnsi="Roboto"/>
          <w:color w:val="EFF3F8"/>
          <w:sz w:val="21"/>
          <w:szCs w:val="21"/>
        </w:rPr>
        <w:t> estamos dando el valor inicial y predefinido por el navegador en cuestión.</w:t>
      </w:r>
    </w:p>
    <w:p w14:paraId="72D3CB36" w14:textId="77777777" w:rsidR="007C12A0" w:rsidRDefault="007C12A0" w:rsidP="007C12A0">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Upset</w:t>
      </w:r>
      <w:r>
        <w:rPr>
          <w:rFonts w:ascii="Roboto" w:hAnsi="Roboto"/>
          <w:color w:val="EFF3F8"/>
          <w:sz w:val="21"/>
          <w:szCs w:val="21"/>
        </w:rPr>
        <w:t>. Este valor </w:t>
      </w:r>
      <w:r>
        <w:rPr>
          <w:rStyle w:val="nfasis"/>
          <w:rFonts w:ascii="Roboto" w:hAnsi="Roboto"/>
          <w:color w:val="EFF3F8"/>
          <w:sz w:val="21"/>
          <w:szCs w:val="21"/>
        </w:rPr>
        <w:t>unset</w:t>
      </w:r>
      <w:r>
        <w:rPr>
          <w:rFonts w:ascii="Roboto" w:hAnsi="Roboto"/>
          <w:color w:val="EFF3F8"/>
          <w:sz w:val="21"/>
          <w:szCs w:val="21"/>
        </w:rPr>
        <w:t> es una combinación entre </w:t>
      </w:r>
      <w:r>
        <w:rPr>
          <w:rStyle w:val="nfasis"/>
          <w:rFonts w:ascii="Roboto" w:hAnsi="Roboto"/>
          <w:color w:val="EFF3F8"/>
          <w:sz w:val="21"/>
          <w:szCs w:val="21"/>
        </w:rPr>
        <w:t>inherit</w:t>
      </w:r>
      <w:r>
        <w:rPr>
          <w:rFonts w:ascii="Roboto" w:hAnsi="Roboto"/>
          <w:color w:val="EFF3F8"/>
          <w:sz w:val="21"/>
          <w:szCs w:val="21"/>
        </w:rPr>
        <w:t> y </w:t>
      </w:r>
      <w:r>
        <w:rPr>
          <w:rStyle w:val="nfasis"/>
          <w:rFonts w:ascii="Roboto" w:hAnsi="Roboto"/>
          <w:color w:val="EFF3F8"/>
          <w:sz w:val="21"/>
          <w:szCs w:val="21"/>
        </w:rPr>
        <w:t>initial</w:t>
      </w:r>
      <w:r>
        <w:rPr>
          <w:rFonts w:ascii="Roboto" w:hAnsi="Roboto"/>
          <w:color w:val="EFF3F8"/>
          <w:sz w:val="21"/>
          <w:szCs w:val="21"/>
        </w:rPr>
        <w:t xml:space="preserve">, cuando utilizamos este valor en una propiedad esta </w:t>
      </w:r>
      <w:proofErr w:type="gramStart"/>
      <w:r>
        <w:rPr>
          <w:rFonts w:ascii="Roboto" w:hAnsi="Roboto"/>
          <w:color w:val="EFF3F8"/>
          <w:sz w:val="21"/>
          <w:szCs w:val="21"/>
        </w:rPr>
        <w:t>tratara</w:t>
      </w:r>
      <w:proofErr w:type="gramEnd"/>
      <w:r>
        <w:rPr>
          <w:rFonts w:ascii="Roboto" w:hAnsi="Roboto"/>
          <w:color w:val="EFF3F8"/>
          <w:sz w:val="21"/>
          <w:szCs w:val="21"/>
        </w:rPr>
        <w:t xml:space="preserve"> de heredar el valor de su elemento padre si este esta disponible, </w:t>
      </w:r>
      <w:r>
        <w:rPr>
          <w:rFonts w:ascii="Roboto" w:hAnsi="Roboto"/>
          <w:color w:val="EFF3F8"/>
          <w:sz w:val="21"/>
          <w:szCs w:val="21"/>
        </w:rPr>
        <w:lastRenderedPageBreak/>
        <w:t>de no ser así este valor colocará el valor de la propiedad en su valor inicial, como si usáramos </w:t>
      </w:r>
      <w:r>
        <w:rPr>
          <w:rStyle w:val="nfasis"/>
          <w:rFonts w:ascii="Roboto" w:hAnsi="Roboto"/>
          <w:color w:val="EFF3F8"/>
          <w:sz w:val="21"/>
          <w:szCs w:val="21"/>
        </w:rPr>
        <w:t>inherit</w:t>
      </w:r>
      <w:r>
        <w:rPr>
          <w:rFonts w:ascii="Roboto" w:hAnsi="Roboto"/>
          <w:color w:val="EFF3F8"/>
          <w:sz w:val="21"/>
          <w:szCs w:val="21"/>
        </w:rPr>
        <w:t> e </w:t>
      </w:r>
      <w:r>
        <w:rPr>
          <w:rStyle w:val="nfasis"/>
          <w:rFonts w:ascii="Roboto" w:hAnsi="Roboto"/>
          <w:color w:val="EFF3F8"/>
          <w:sz w:val="21"/>
          <w:szCs w:val="21"/>
        </w:rPr>
        <w:t>initial</w:t>
      </w:r>
      <w:r>
        <w:rPr>
          <w:rFonts w:ascii="Roboto" w:hAnsi="Roboto"/>
          <w:color w:val="EFF3F8"/>
          <w:sz w:val="21"/>
          <w:szCs w:val="21"/>
        </w:rPr>
        <w:t> juntos.</w:t>
      </w:r>
    </w:p>
    <w:p w14:paraId="4227D34C" w14:textId="77777777" w:rsidR="007C12A0" w:rsidRDefault="007C12A0" w:rsidP="007C12A0">
      <w:pPr>
        <w:rPr>
          <w:b/>
          <w:bCs/>
        </w:rPr>
      </w:pPr>
    </w:p>
    <w:p w14:paraId="0CE1EE0B" w14:textId="77777777" w:rsidR="007C12A0" w:rsidRDefault="007C12A0" w:rsidP="007C12A0">
      <w:pPr>
        <w:rPr>
          <w:b/>
          <w:bCs/>
        </w:rPr>
      </w:pPr>
      <w:r>
        <w:rPr>
          <w:noProof/>
        </w:rPr>
        <w:drawing>
          <wp:inline distT="0" distB="0" distL="0" distR="0" wp14:anchorId="2E14394B" wp14:editId="58E6AD5D">
            <wp:extent cx="4762500" cy="3676650"/>
            <wp:effectExtent l="19050" t="19050" r="19050" b="1905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3676650"/>
                    </a:xfrm>
                    <a:prstGeom prst="rect">
                      <a:avLst/>
                    </a:prstGeom>
                    <a:noFill/>
                    <a:ln>
                      <a:solidFill>
                        <a:schemeClr val="accent1"/>
                      </a:solidFill>
                    </a:ln>
                  </pic:spPr>
                </pic:pic>
              </a:graphicData>
            </a:graphic>
          </wp:inline>
        </w:drawing>
      </w:r>
    </w:p>
    <w:p w14:paraId="5275D0E5" w14:textId="77777777" w:rsidR="007C12A0" w:rsidRDefault="007C12A0" w:rsidP="007C12A0">
      <w:pPr>
        <w:rPr>
          <w:b/>
          <w:bCs/>
        </w:rPr>
      </w:pPr>
      <w:r>
        <w:rPr>
          <w:b/>
          <w:bCs/>
        </w:rPr>
        <w:t>Especificidad</w:t>
      </w:r>
    </w:p>
    <w:p w14:paraId="0CDBC42D" w14:textId="77777777" w:rsidR="007C12A0" w:rsidRDefault="007C12A0" w:rsidP="007C12A0">
      <w:pPr>
        <w:rPr>
          <w:b/>
          <w:bCs/>
        </w:rPr>
      </w:pPr>
      <w:r>
        <w:rPr>
          <w:noProof/>
        </w:rPr>
        <w:lastRenderedPageBreak/>
        <w:drawing>
          <wp:inline distT="0" distB="0" distL="0" distR="0" wp14:anchorId="2495AEB1" wp14:editId="1D5B70FA">
            <wp:extent cx="5612130" cy="4197985"/>
            <wp:effectExtent l="19050" t="19050" r="26670" b="12065"/>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197985"/>
                    </a:xfrm>
                    <a:prstGeom prst="rect">
                      <a:avLst/>
                    </a:prstGeom>
                    <a:noFill/>
                    <a:ln>
                      <a:solidFill>
                        <a:schemeClr val="accent1"/>
                      </a:solidFill>
                    </a:ln>
                  </pic:spPr>
                </pic:pic>
              </a:graphicData>
            </a:graphic>
          </wp:inline>
        </w:drawing>
      </w:r>
    </w:p>
    <w:p w14:paraId="6601A3CC" w14:textId="77777777" w:rsidR="007C12A0" w:rsidRDefault="007C12A0" w:rsidP="007C12A0">
      <w:pPr>
        <w:rPr>
          <w:b/>
          <w:bCs/>
        </w:rPr>
      </w:pPr>
      <w:proofErr w:type="gramStart"/>
      <w:r>
        <w:rPr>
          <w:b/>
          <w:bCs/>
        </w:rPr>
        <w:t>Como se controla el orden al declarar CSS?</w:t>
      </w:r>
      <w:proofErr w:type="gramEnd"/>
    </w:p>
    <w:p w14:paraId="67F5C4D0" w14:textId="77777777" w:rsidR="007C12A0" w:rsidRDefault="007C12A0" w:rsidP="007C12A0">
      <w:pPr>
        <w:rPr>
          <w:b/>
          <w:bCs/>
        </w:rPr>
      </w:pPr>
      <w:r>
        <w:rPr>
          <w:b/>
          <w:bCs/>
        </w:rPr>
        <w:t xml:space="preserve">Si dos declaraciones tienen la misma importancia, la especificidad de las reglas decidirá cual se debe aplicar. </w:t>
      </w:r>
    </w:p>
    <w:p w14:paraId="5A8C5B7E" w14:textId="77777777" w:rsidR="007C12A0" w:rsidRDefault="007C12A0" w:rsidP="007C12A0">
      <w:pPr>
        <w:rPr>
          <w:b/>
          <w:bCs/>
        </w:rPr>
      </w:pPr>
      <w:r>
        <w:rPr>
          <w:b/>
          <w:bCs/>
        </w:rPr>
        <w:t xml:space="preserve">Si las reglas tienen la misma especificidad, el orden de las fuentes controla el resultado final. </w:t>
      </w:r>
    </w:p>
    <w:p w14:paraId="559EDB3F" w14:textId="77777777" w:rsidR="007C12A0" w:rsidRDefault="007C12A0" w:rsidP="007C12A0">
      <w:pPr>
        <w:pStyle w:val="Prrafodelista"/>
        <w:numPr>
          <w:ilvl w:val="0"/>
          <w:numId w:val="11"/>
        </w:numPr>
      </w:pPr>
      <w:r w:rsidRPr="00DA3773">
        <w:t>Importa</w:t>
      </w:r>
      <w:r>
        <w:t>n</w:t>
      </w:r>
      <w:r w:rsidRPr="00DA3773">
        <w:t>cia</w:t>
      </w:r>
    </w:p>
    <w:p w14:paraId="4A4DDDFF" w14:textId="77777777" w:rsidR="007C12A0" w:rsidRDefault="007C12A0" w:rsidP="007C12A0">
      <w:pPr>
        <w:ind w:left="720"/>
      </w:pPr>
      <w:r>
        <w:t>1. El navegador carga los estilos por defecto del navegador.</w:t>
      </w:r>
    </w:p>
    <w:p w14:paraId="284A5EDF" w14:textId="77777777" w:rsidR="007C12A0" w:rsidRDefault="007C12A0" w:rsidP="007C12A0">
      <w:pPr>
        <w:ind w:left="720"/>
      </w:pPr>
      <w:r>
        <w:t>2. Se implementan los estilos .css</w:t>
      </w:r>
    </w:p>
    <w:p w14:paraId="482665AE" w14:textId="77777777" w:rsidR="007C12A0" w:rsidRPr="00DA3773" w:rsidRDefault="007C12A0" w:rsidP="007C12A0">
      <w:pPr>
        <w:ind w:left="720"/>
      </w:pPr>
      <w:r>
        <w:t xml:space="preserve">3. Se aplican los estilos q tengan el </w:t>
      </w:r>
      <w:proofErr w:type="gramStart"/>
      <w:r>
        <w:t xml:space="preserve">valor </w:t>
      </w:r>
      <w:r w:rsidRPr="00DA3773">
        <w:rPr>
          <w:color w:val="FF0000"/>
        </w:rPr>
        <w:t>!important</w:t>
      </w:r>
      <w:proofErr w:type="gramEnd"/>
      <w:r>
        <w:rPr>
          <w:color w:val="FF0000"/>
        </w:rPr>
        <w:t xml:space="preserve"> (no se recomienda usarlo)</w:t>
      </w:r>
    </w:p>
    <w:p w14:paraId="0417A7CB" w14:textId="77777777" w:rsidR="007C12A0" w:rsidRDefault="007C12A0" w:rsidP="007C12A0">
      <w:pPr>
        <w:pStyle w:val="Prrafodelista"/>
        <w:numPr>
          <w:ilvl w:val="0"/>
          <w:numId w:val="11"/>
        </w:numPr>
      </w:pPr>
      <w:r w:rsidRPr="00DA3773">
        <w:t>Especificidad</w:t>
      </w:r>
    </w:p>
    <w:p w14:paraId="1A8CD996" w14:textId="77777777" w:rsidR="007C12A0" w:rsidRDefault="007C12A0" w:rsidP="007C12A0">
      <w:pPr>
        <w:pStyle w:val="Prrafodelista"/>
      </w:pPr>
      <w:r>
        <w:t xml:space="preserve">Estos numeritos son “1.0.0.0.0” 5 digitos separados por un punto de derecha a izquierda menos a mas importante. </w:t>
      </w:r>
    </w:p>
    <w:p w14:paraId="288403DE" w14:textId="77777777" w:rsidR="007C12A0" w:rsidRDefault="007C12A0" w:rsidP="007C12A0">
      <w:pPr>
        <w:ind w:left="708"/>
      </w:pPr>
      <w:r>
        <w:rPr>
          <w:noProof/>
        </w:rPr>
        <w:lastRenderedPageBreak/>
        <w:drawing>
          <wp:inline distT="0" distB="0" distL="0" distR="0" wp14:anchorId="5809F4E5" wp14:editId="1104D960">
            <wp:extent cx="2533650" cy="1609210"/>
            <wp:effectExtent l="0" t="0" r="0" b="0"/>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rotWithShape="1">
                    <a:blip r:embed="rId31">
                      <a:extLst>
                        <a:ext uri="{28A0092B-C50C-407E-A947-70E740481C1C}">
                          <a14:useLocalDpi xmlns:a14="http://schemas.microsoft.com/office/drawing/2010/main" val="0"/>
                        </a:ext>
                      </a:extLst>
                    </a:blip>
                    <a:srcRect l="22233" t="35221" r="14969" b="14001"/>
                    <a:stretch/>
                  </pic:blipFill>
                  <pic:spPr bwMode="auto">
                    <a:xfrm>
                      <a:off x="0" y="0"/>
                      <a:ext cx="2536953" cy="1611308"/>
                    </a:xfrm>
                    <a:prstGeom prst="rect">
                      <a:avLst/>
                    </a:prstGeom>
                    <a:noFill/>
                    <a:ln>
                      <a:noFill/>
                    </a:ln>
                    <a:extLst>
                      <a:ext uri="{53640926-AAD7-44D8-BBD7-CCE9431645EC}">
                        <a14:shadowObscured xmlns:a14="http://schemas.microsoft.com/office/drawing/2010/main"/>
                      </a:ext>
                    </a:extLst>
                  </pic:spPr>
                </pic:pic>
              </a:graphicData>
            </a:graphic>
          </wp:inline>
        </w:drawing>
      </w:r>
    </w:p>
    <w:p w14:paraId="6B953436" w14:textId="77777777" w:rsidR="007C12A0" w:rsidRPr="00DA3773" w:rsidRDefault="007C12A0" w:rsidP="007C12A0">
      <w:pPr>
        <w:ind w:left="708"/>
      </w:pPr>
      <w:r>
        <w:rPr>
          <w:rFonts w:ascii="Roboto" w:hAnsi="Roboto"/>
          <w:color w:val="EFF3F8"/>
          <w:sz w:val="21"/>
          <w:szCs w:val="21"/>
          <w:shd w:val="clear" w:color="auto" w:fill="24385B"/>
        </w:rPr>
        <w:t xml:space="preserve">Para evitar rescribir estilos y que se rompa nuestro código tenemos que evitar </w:t>
      </w:r>
      <w:proofErr w:type="gramStart"/>
      <w:r>
        <w:rPr>
          <w:rFonts w:ascii="Roboto" w:hAnsi="Roboto"/>
          <w:color w:val="EFF3F8"/>
          <w:sz w:val="21"/>
          <w:szCs w:val="21"/>
          <w:shd w:val="clear" w:color="auto" w:fill="24385B"/>
        </w:rPr>
        <w:t>los !important</w:t>
      </w:r>
      <w:proofErr w:type="gramEnd"/>
      <w:r>
        <w:rPr>
          <w:rFonts w:ascii="Roboto" w:hAnsi="Roboto"/>
          <w:color w:val="EFF3F8"/>
          <w:sz w:val="21"/>
          <w:szCs w:val="21"/>
          <w:shd w:val="clear" w:color="auto" w:fill="24385B"/>
        </w:rPr>
        <w:t>, Iniline styles #id y tag.</w:t>
      </w:r>
    </w:p>
    <w:p w14:paraId="5600F048" w14:textId="77777777" w:rsidR="007C12A0" w:rsidRDefault="007C12A0" w:rsidP="007C12A0">
      <w:pPr>
        <w:pStyle w:val="Prrafodelista"/>
        <w:numPr>
          <w:ilvl w:val="0"/>
          <w:numId w:val="11"/>
        </w:numPr>
      </w:pPr>
      <w:r w:rsidRPr="00DA3773">
        <w:t>Orden de las fuentes.</w:t>
      </w:r>
    </w:p>
    <w:p w14:paraId="7D0ECCF3" w14:textId="77777777" w:rsidR="007C12A0" w:rsidRDefault="007C12A0" w:rsidP="007C12A0">
      <w:pPr>
        <w:pStyle w:val="Prrafodelista"/>
      </w:pPr>
      <w:r>
        <w:t xml:space="preserve">Es la forma en la que nosotros mandamos a llamar los estilos, como css se aplica en cascada las declaraciones que esten al final anularan las declaraciones previas en caso de un conflicto. Es </w:t>
      </w:r>
      <w:proofErr w:type="gramStart"/>
      <w:r>
        <w:t>decir</w:t>
      </w:r>
      <w:proofErr w:type="gramEnd"/>
      <w:r>
        <w:t xml:space="preserve"> se reescriben los estilos. </w:t>
      </w:r>
    </w:p>
    <w:p w14:paraId="3BD97B77" w14:textId="77777777" w:rsidR="007C12A0" w:rsidRDefault="007C12A0" w:rsidP="007C12A0">
      <w:pPr>
        <w:pStyle w:val="Prrafodelista"/>
      </w:pPr>
    </w:p>
    <w:p w14:paraId="2162615E" w14:textId="77777777" w:rsidR="007C12A0" w:rsidRPr="004D55AF" w:rsidRDefault="007C12A0" w:rsidP="007C12A0">
      <w:pPr>
        <w:pStyle w:val="Prrafodelista"/>
        <w:rPr>
          <w:b/>
          <w:bCs/>
        </w:rPr>
      </w:pPr>
      <w:r>
        <w:rPr>
          <w:b/>
          <w:bCs/>
        </w:rPr>
        <w:t>Demo de especufIdad y orden en selectores</w:t>
      </w:r>
    </w:p>
    <w:p w14:paraId="563E2485" w14:textId="77777777" w:rsidR="007C12A0" w:rsidRDefault="007C12A0" w:rsidP="007C12A0">
      <w:pPr>
        <w:pStyle w:val="Prrafodelista"/>
      </w:pPr>
      <w:r>
        <w:t>Cuando colocamos un Font-family se cargan más nombres de fuentes distintas a la que solicitamos, eso pasa para que en caso de que no haya la primera fuente disponible en este caso “Arial”, se aplica la fuente segunda “Helvetica”, en caso de que haya ninguna de las dos se aplica la tercera “sans-serif” Ejemplo:</w:t>
      </w:r>
    </w:p>
    <w:p w14:paraId="290BE633"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D7BA7D"/>
          <w:sz w:val="21"/>
          <w:szCs w:val="21"/>
          <w:lang w:val="en-US" w:eastAsia="es-MX"/>
        </w:rPr>
        <w:t>#page-</w:t>
      </w:r>
      <w:proofErr w:type="gramStart"/>
      <w:r w:rsidRPr="006B064A">
        <w:rPr>
          <w:rFonts w:ascii="Consolas" w:eastAsia="Times New Roman" w:hAnsi="Consolas" w:cs="Consolas"/>
          <w:color w:val="D7BA7D"/>
          <w:sz w:val="21"/>
          <w:szCs w:val="21"/>
          <w:lang w:val="en-US" w:eastAsia="es-MX"/>
        </w:rPr>
        <w:t>title</w:t>
      </w:r>
      <w:r w:rsidRPr="006B064A">
        <w:rPr>
          <w:rFonts w:ascii="Consolas" w:eastAsia="Times New Roman" w:hAnsi="Consolas" w:cs="Consolas"/>
          <w:color w:val="CCCCCC"/>
          <w:sz w:val="21"/>
          <w:szCs w:val="21"/>
          <w:lang w:val="en-US" w:eastAsia="es-MX"/>
        </w:rPr>
        <w:t>{</w:t>
      </w:r>
      <w:proofErr w:type="gramEnd"/>
    </w:p>
    <w:p w14:paraId="488AEAE0"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p>
    <w:p w14:paraId="14615DA2"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font-family</w:t>
      </w: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CE9178"/>
          <w:sz w:val="21"/>
          <w:szCs w:val="21"/>
          <w:lang w:val="en-US" w:eastAsia="es-MX"/>
        </w:rPr>
        <w:t>Arial</w:t>
      </w: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CE9178"/>
          <w:sz w:val="21"/>
          <w:szCs w:val="21"/>
          <w:lang w:val="en-US" w:eastAsia="es-MX"/>
        </w:rPr>
        <w:t>Helvetica</w:t>
      </w: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CE9178"/>
          <w:sz w:val="21"/>
          <w:szCs w:val="21"/>
          <w:lang w:val="en-US" w:eastAsia="es-MX"/>
        </w:rPr>
        <w:t>sans-</w:t>
      </w:r>
      <w:proofErr w:type="gramStart"/>
      <w:r w:rsidRPr="006B064A">
        <w:rPr>
          <w:rFonts w:ascii="Consolas" w:eastAsia="Times New Roman" w:hAnsi="Consolas" w:cs="Consolas"/>
          <w:color w:val="CE9178"/>
          <w:sz w:val="21"/>
          <w:szCs w:val="21"/>
          <w:lang w:val="en-US" w:eastAsia="es-MX"/>
        </w:rPr>
        <w:t>serif</w:t>
      </w:r>
      <w:r w:rsidRPr="006B064A">
        <w:rPr>
          <w:rFonts w:ascii="Consolas" w:eastAsia="Times New Roman" w:hAnsi="Consolas" w:cs="Consolas"/>
          <w:color w:val="CCCCCC"/>
          <w:sz w:val="21"/>
          <w:szCs w:val="21"/>
          <w:lang w:val="en-US" w:eastAsia="es-MX"/>
        </w:rPr>
        <w:t>;</w:t>
      </w:r>
      <w:proofErr w:type="gramEnd"/>
    </w:p>
    <w:p w14:paraId="7651C38D" w14:textId="77777777" w:rsidR="007C12A0" w:rsidRPr="00276EA0"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276EA0">
        <w:rPr>
          <w:rFonts w:ascii="Consolas" w:eastAsia="Times New Roman" w:hAnsi="Consolas" w:cs="Consolas"/>
          <w:color w:val="CCCCCC"/>
          <w:sz w:val="21"/>
          <w:szCs w:val="21"/>
          <w:lang w:eastAsia="es-MX"/>
        </w:rPr>
        <w:t>}</w:t>
      </w:r>
    </w:p>
    <w:p w14:paraId="39C7DECD" w14:textId="77777777" w:rsidR="007C12A0" w:rsidRDefault="007C12A0" w:rsidP="007C12A0">
      <w:pPr>
        <w:pStyle w:val="Prrafodelista"/>
      </w:pPr>
    </w:p>
    <w:p w14:paraId="43BB2B93" w14:textId="77777777" w:rsidR="007C12A0" w:rsidRDefault="007C12A0" w:rsidP="007C12A0">
      <w:pPr>
        <w:pStyle w:val="Prrafodelista"/>
      </w:pPr>
      <w:r>
        <w:t>El navegador muestra la especificidad tener muy en cuenta este dato:</w:t>
      </w:r>
    </w:p>
    <w:p w14:paraId="7E837CB7" w14:textId="77777777" w:rsidR="007C12A0" w:rsidRDefault="007C12A0" w:rsidP="007C12A0">
      <w:pPr>
        <w:pStyle w:val="Prrafodelista"/>
      </w:pPr>
      <w:r>
        <w:t xml:space="preserve"> En este ejemplo se esta modificando el Font family a la misma etiqueta html y se aplica el estilo del id, y luego aparece tachado el estilo de la clase y del tag. Esto lo hace el navegador por especificidad.</w:t>
      </w:r>
    </w:p>
    <w:p w14:paraId="15548247" w14:textId="77777777" w:rsidR="007C12A0" w:rsidRDefault="007C12A0" w:rsidP="007C12A0">
      <w:pPr>
        <w:pStyle w:val="Prrafodelista"/>
      </w:pPr>
      <w:r w:rsidRPr="00EB3230">
        <w:rPr>
          <w:noProof/>
        </w:rPr>
        <w:lastRenderedPageBreak/>
        <w:drawing>
          <wp:inline distT="0" distB="0" distL="0" distR="0" wp14:anchorId="0213E5BC" wp14:editId="50611711">
            <wp:extent cx="4143953" cy="2810267"/>
            <wp:effectExtent l="19050" t="19050" r="28575" b="28575"/>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32"/>
                    <a:stretch>
                      <a:fillRect/>
                    </a:stretch>
                  </pic:blipFill>
                  <pic:spPr>
                    <a:xfrm>
                      <a:off x="0" y="0"/>
                      <a:ext cx="4143953" cy="2810267"/>
                    </a:xfrm>
                    <a:prstGeom prst="rect">
                      <a:avLst/>
                    </a:prstGeom>
                    <a:ln>
                      <a:solidFill>
                        <a:schemeClr val="accent1"/>
                      </a:solidFill>
                    </a:ln>
                  </pic:spPr>
                </pic:pic>
              </a:graphicData>
            </a:graphic>
          </wp:inline>
        </w:drawing>
      </w:r>
      <w:r>
        <w:t xml:space="preserve"> </w:t>
      </w:r>
    </w:p>
    <w:p w14:paraId="661692C4" w14:textId="77777777" w:rsidR="007C12A0" w:rsidRDefault="007C12A0" w:rsidP="007C12A0">
      <w:pPr>
        <w:pStyle w:val="Prrafodelista"/>
      </w:pPr>
      <w:r>
        <w:t>Los estilos en línea también se los llama estilos embebidos.</w:t>
      </w:r>
    </w:p>
    <w:p w14:paraId="0B095328" w14:textId="77777777" w:rsidR="007C12A0" w:rsidRDefault="007C12A0" w:rsidP="007C12A0">
      <w:pPr>
        <w:pStyle w:val="Prrafodelista"/>
      </w:pPr>
      <w:r>
        <w:t>TIP:</w:t>
      </w:r>
    </w:p>
    <w:p w14:paraId="7FC7D2DC" w14:textId="77777777" w:rsidR="007C12A0" w:rsidRDefault="007C12A0" w:rsidP="007C12A0">
      <w:pPr>
        <w:pStyle w:val="Prrafodelista"/>
        <w:rPr>
          <w:rStyle w:val="Textoennegrita"/>
          <w:rFonts w:ascii="Roboto" w:hAnsi="Roboto"/>
          <w:color w:val="EFF3F8"/>
          <w:sz w:val="21"/>
          <w:szCs w:val="21"/>
          <w:shd w:val="clear" w:color="auto" w:fill="24385B"/>
        </w:rPr>
      </w:pPr>
      <w:r>
        <w:rPr>
          <w:rFonts w:ascii="Roboto" w:hAnsi="Roboto"/>
          <w:color w:val="EFF3F8"/>
          <w:sz w:val="21"/>
          <w:szCs w:val="21"/>
          <w:shd w:val="clear" w:color="auto" w:fill="24385B"/>
        </w:rPr>
        <w:t>**Recuerda! ** Si no se cargan los </w:t>
      </w:r>
      <w:r>
        <w:rPr>
          <w:rStyle w:val="Textoennegrita"/>
          <w:rFonts w:ascii="Roboto" w:hAnsi="Roboto"/>
          <w:color w:val="EFF3F8"/>
          <w:sz w:val="21"/>
          <w:szCs w:val="21"/>
          <w:shd w:val="clear" w:color="auto" w:fill="24385B"/>
        </w:rPr>
        <w:t>estilos que tu deseas</w:t>
      </w:r>
      <w:r>
        <w:rPr>
          <w:rFonts w:ascii="Roboto" w:hAnsi="Roboto"/>
          <w:color w:val="EFF3F8"/>
          <w:sz w:val="21"/>
          <w:szCs w:val="21"/>
          <w:shd w:val="clear" w:color="auto" w:fill="24385B"/>
        </w:rPr>
        <w:t> es por que hay otro(s) elector(es) con </w:t>
      </w:r>
      <w:r>
        <w:rPr>
          <w:rStyle w:val="Textoennegrita"/>
          <w:rFonts w:ascii="Roboto" w:hAnsi="Roboto"/>
          <w:color w:val="EFF3F8"/>
          <w:sz w:val="21"/>
          <w:szCs w:val="21"/>
          <w:shd w:val="clear" w:color="auto" w:fill="24385B"/>
        </w:rPr>
        <w:t>mayor importancia que el tuyo</w:t>
      </w:r>
    </w:p>
    <w:p w14:paraId="2FF13E01" w14:textId="77777777" w:rsidR="007C12A0" w:rsidRDefault="007C12A0" w:rsidP="007C12A0">
      <w:pPr>
        <w:pStyle w:val="Prrafodelista"/>
      </w:pPr>
    </w:p>
    <w:p w14:paraId="54E47E69" w14:textId="77777777" w:rsidR="007C12A0" w:rsidRDefault="007C12A0" w:rsidP="007C12A0">
      <w:pPr>
        <w:pStyle w:val="Prrafodelista"/>
      </w:pPr>
      <w:r>
        <w:t>Utilizar los id para estilar no son muy buena practica.</w:t>
      </w:r>
    </w:p>
    <w:p w14:paraId="5CD25803" w14:textId="77777777" w:rsidR="007C12A0" w:rsidRPr="00554ED9" w:rsidRDefault="007C12A0" w:rsidP="007C12A0">
      <w:pPr>
        <w:shd w:val="clear" w:color="auto" w:fill="24385B"/>
        <w:spacing w:after="0" w:line="240" w:lineRule="auto"/>
        <w:outlineLvl w:val="1"/>
        <w:rPr>
          <w:rFonts w:ascii="Roboto" w:eastAsia="Times New Roman" w:hAnsi="Roboto" w:cs="Times New Roman"/>
          <w:b/>
          <w:bCs/>
          <w:color w:val="EFF3F8"/>
          <w:sz w:val="36"/>
          <w:szCs w:val="36"/>
          <w:lang w:eastAsia="es-MX"/>
        </w:rPr>
      </w:pPr>
      <w:r w:rsidRPr="00554ED9">
        <w:rPr>
          <w:rFonts w:ascii="Roboto" w:eastAsia="Times New Roman" w:hAnsi="Roboto" w:cs="Times New Roman"/>
          <w:b/>
          <w:bCs/>
          <w:color w:val="EFF3F8"/>
          <w:sz w:val="36"/>
          <w:szCs w:val="36"/>
          <w:lang w:eastAsia="es-MX"/>
        </w:rPr>
        <w:t>Malas Prácticas dichas en Clase Hasta Ahora</w:t>
      </w:r>
    </w:p>
    <w:p w14:paraId="0C874B14"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tanto </w:t>
      </w:r>
      <w:r w:rsidRPr="00554ED9">
        <w:rPr>
          <w:rFonts w:ascii="Roboto" w:eastAsia="Times New Roman" w:hAnsi="Roboto" w:cs="Times New Roman"/>
          <w:b/>
          <w:bCs/>
          <w:color w:val="EFF3F8"/>
          <w:sz w:val="21"/>
          <w:szCs w:val="21"/>
          <w:lang w:eastAsia="es-MX"/>
        </w:rPr>
        <w:t>id</w:t>
      </w:r>
      <w:r w:rsidRPr="00554ED9">
        <w:rPr>
          <w:rFonts w:ascii="Roboto" w:eastAsia="Times New Roman" w:hAnsi="Roboto" w:cs="Times New Roman"/>
          <w:color w:val="EFF3F8"/>
          <w:sz w:val="21"/>
          <w:szCs w:val="21"/>
          <w:lang w:eastAsia="es-MX"/>
        </w:rPr>
        <w:t> en CSS</w:t>
      </w:r>
    </w:p>
    <w:p w14:paraId="3D57E587"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 xml:space="preserve">Utilizar </w:t>
      </w:r>
      <w:proofErr w:type="gramStart"/>
      <w:r w:rsidRPr="00554ED9">
        <w:rPr>
          <w:rFonts w:ascii="Roboto" w:eastAsia="Times New Roman" w:hAnsi="Roboto" w:cs="Times New Roman"/>
          <w:color w:val="EFF3F8"/>
          <w:sz w:val="21"/>
          <w:szCs w:val="21"/>
          <w:lang w:eastAsia="es-MX"/>
        </w:rPr>
        <w:t>el </w:t>
      </w:r>
      <w:r w:rsidRPr="00554ED9">
        <w:rPr>
          <w:rFonts w:ascii="Roboto" w:eastAsia="Times New Roman" w:hAnsi="Roboto" w:cs="Times New Roman"/>
          <w:b/>
          <w:bCs/>
          <w:color w:val="EFF3F8"/>
          <w:sz w:val="21"/>
          <w:szCs w:val="21"/>
          <w:lang w:eastAsia="es-MX"/>
        </w:rPr>
        <w:t>!important</w:t>
      </w:r>
      <w:proofErr w:type="gramEnd"/>
    </w:p>
    <w:p w14:paraId="700D4CC6"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la etiqueta </w:t>
      </w:r>
      <w:r w:rsidRPr="00554ED9">
        <w:rPr>
          <w:rFonts w:ascii="Roboto" w:eastAsia="Times New Roman" w:hAnsi="Roboto" w:cs="Times New Roman"/>
          <w:b/>
          <w:bCs/>
          <w:color w:val="EFF3F8"/>
          <w:sz w:val="21"/>
          <w:szCs w:val="21"/>
          <w:lang w:eastAsia="es-MX"/>
        </w:rPr>
        <w:t>&lt;style&gt;</w:t>
      </w:r>
      <w:r w:rsidRPr="00554ED9">
        <w:rPr>
          <w:rFonts w:ascii="Roboto" w:eastAsia="Times New Roman" w:hAnsi="Roboto" w:cs="Times New Roman"/>
          <w:color w:val="EFF3F8"/>
          <w:sz w:val="21"/>
          <w:szCs w:val="21"/>
          <w:lang w:eastAsia="es-MX"/>
        </w:rPr>
        <w:t> dentro del archivo html</w:t>
      </w:r>
    </w:p>
    <w:p w14:paraId="494734E0"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el atributo style dentro de las etiquetas html</w:t>
      </w:r>
    </w:p>
    <w:p w14:paraId="4BC45369"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div para contener todo ignorando los header, nav, section, article, etc.</w:t>
      </w:r>
    </w:p>
    <w:p w14:paraId="45C0BB69"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utilizar la etiqueta </w:t>
      </w:r>
      <w:r w:rsidRPr="00554ED9">
        <w:rPr>
          <w:rFonts w:ascii="Roboto" w:eastAsia="Times New Roman" w:hAnsi="Roboto" w:cs="Times New Roman"/>
          <w:b/>
          <w:bCs/>
          <w:color w:val="EFF3F8"/>
          <w:sz w:val="21"/>
          <w:szCs w:val="21"/>
          <w:lang w:eastAsia="es-MX"/>
        </w:rPr>
        <w:t>&lt;form&gt;</w:t>
      </w:r>
      <w:r w:rsidRPr="00554ED9">
        <w:rPr>
          <w:rFonts w:ascii="Roboto" w:eastAsia="Times New Roman" w:hAnsi="Roboto" w:cs="Times New Roman"/>
          <w:color w:val="EFF3F8"/>
          <w:sz w:val="21"/>
          <w:szCs w:val="21"/>
          <w:lang w:eastAsia="es-MX"/>
        </w:rPr>
        <w:t> para hacer formularios</w:t>
      </w:r>
    </w:p>
    <w:p w14:paraId="0DE283F0"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las etiquetas &lt;select&gt; y &lt;option&gt; para hacer selectores o menús desplegables.</w:t>
      </w:r>
    </w:p>
    <w:p w14:paraId="45EC4B07"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nombrar el primer archivo html del proyecto como index.html</w:t>
      </w:r>
    </w:p>
    <w:p w14:paraId="15073844"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tener archivos .css para cada pantalla de un proyecto.</w:t>
      </w:r>
    </w:p>
    <w:p w14:paraId="510651AF"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Tener todo el css junto en un solo archivo.</w:t>
      </w:r>
    </w:p>
    <w:p w14:paraId="7A787D43"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ponerle el atributo alt a una imagen</w:t>
      </w:r>
    </w:p>
    <w:p w14:paraId="7B6A799C"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Poner imágenes dentro de &lt;div&gt; en vez de </w:t>
      </w:r>
      <w:r w:rsidRPr="00554ED9">
        <w:rPr>
          <w:rFonts w:ascii="Roboto" w:eastAsia="Times New Roman" w:hAnsi="Roboto" w:cs="Times New Roman"/>
          <w:b/>
          <w:bCs/>
          <w:color w:val="EFF3F8"/>
          <w:sz w:val="21"/>
          <w:szCs w:val="21"/>
          <w:lang w:eastAsia="es-MX"/>
        </w:rPr>
        <w:t>&lt;figure&gt;</w:t>
      </w:r>
    </w:p>
    <w:p w14:paraId="3EC842B1"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Utilizar textos solo en mayúscula en HTML, en vez de utilizar el atributo de CSS, text-transform, con el valor uppercase. Ya que al hacer esto pareciera que estuvieras gritando.</w:t>
      </w:r>
    </w:p>
    <w:p w14:paraId="23B3653B"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Poner videos que se reproduzcan solos.</w:t>
      </w:r>
    </w:p>
    <w:p w14:paraId="343F559C"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optimizar las imágenes.</w:t>
      </w:r>
    </w:p>
    <w:p w14:paraId="7CC41EF4"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tener cuidado de cual es el formato ideal para las imágenes y su respectivo peso.</w:t>
      </w:r>
    </w:p>
    <w:p w14:paraId="0AE47C51"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tener cuidado con la respectiva semántica de HTML, y con la sintaxis adecuada para CSS.</w:t>
      </w:r>
    </w:p>
    <w:p w14:paraId="7A81E4B2"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cerrar las etiquetas que se cierran en sí mismas como &lt;br/&gt;</w:t>
      </w:r>
    </w:p>
    <w:p w14:paraId="642F867C"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comentar partes esenciales de tu código.</w:t>
      </w:r>
    </w:p>
    <w:p w14:paraId="0E472CC6"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poner la etiqueta </w:t>
      </w:r>
      <w:r w:rsidRPr="00554ED9">
        <w:rPr>
          <w:rFonts w:ascii="Roboto" w:eastAsia="Times New Roman" w:hAnsi="Roboto" w:cs="Times New Roman"/>
          <w:b/>
          <w:bCs/>
          <w:color w:val="EFF3F8"/>
          <w:sz w:val="21"/>
          <w:szCs w:val="21"/>
          <w:lang w:eastAsia="es-MX"/>
        </w:rPr>
        <w:t>&lt;meta name</w:t>
      </w:r>
      <w:proofErr w:type="gramStart"/>
      <w:r w:rsidRPr="00554ED9">
        <w:rPr>
          <w:rFonts w:ascii="Roboto" w:eastAsia="Times New Roman" w:hAnsi="Roboto" w:cs="Times New Roman"/>
          <w:b/>
          <w:bCs/>
          <w:color w:val="EFF3F8"/>
          <w:sz w:val="21"/>
          <w:szCs w:val="21"/>
          <w:lang w:eastAsia="es-MX"/>
        </w:rPr>
        <w:t>=”robots</w:t>
      </w:r>
      <w:proofErr w:type="gramEnd"/>
      <w:r w:rsidRPr="00554ED9">
        <w:rPr>
          <w:rFonts w:ascii="Roboto" w:eastAsia="Times New Roman" w:hAnsi="Roboto" w:cs="Times New Roman"/>
          <w:b/>
          <w:bCs/>
          <w:color w:val="EFF3F8"/>
          <w:sz w:val="21"/>
          <w:szCs w:val="21"/>
          <w:lang w:eastAsia="es-MX"/>
        </w:rPr>
        <w:t>” content=”index,follow”&gt;</w:t>
      </w:r>
      <w:r w:rsidRPr="00554ED9">
        <w:rPr>
          <w:rFonts w:ascii="Roboto" w:eastAsia="Times New Roman" w:hAnsi="Roboto" w:cs="Times New Roman"/>
          <w:color w:val="EFF3F8"/>
          <w:sz w:val="21"/>
          <w:szCs w:val="21"/>
          <w:lang w:eastAsia="es-MX"/>
        </w:rPr>
        <w:t> en tu proyecto para que los navegadores los puedan ubicar mejor.</w:t>
      </w:r>
    </w:p>
    <w:p w14:paraId="5B8D66B8"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lastRenderedPageBreak/>
        <w:t>No usar la etiqueta </w:t>
      </w:r>
      <w:r w:rsidRPr="00554ED9">
        <w:rPr>
          <w:rFonts w:ascii="Roboto" w:eastAsia="Times New Roman" w:hAnsi="Roboto" w:cs="Times New Roman"/>
          <w:b/>
          <w:bCs/>
          <w:color w:val="EFF3F8"/>
          <w:sz w:val="21"/>
          <w:szCs w:val="21"/>
          <w:lang w:eastAsia="es-MX"/>
        </w:rPr>
        <w:t>&lt;meta name</w:t>
      </w:r>
      <w:proofErr w:type="gramStart"/>
      <w:r w:rsidRPr="00554ED9">
        <w:rPr>
          <w:rFonts w:ascii="Roboto" w:eastAsia="Times New Roman" w:hAnsi="Roboto" w:cs="Times New Roman"/>
          <w:b/>
          <w:bCs/>
          <w:color w:val="EFF3F8"/>
          <w:sz w:val="21"/>
          <w:szCs w:val="21"/>
          <w:lang w:eastAsia="es-MX"/>
        </w:rPr>
        <w:t>=”viewpor</w:t>
      </w:r>
      <w:proofErr w:type="gramEnd"/>
      <w:r w:rsidRPr="00554ED9">
        <w:rPr>
          <w:rFonts w:ascii="Roboto" w:eastAsia="Times New Roman" w:hAnsi="Roboto" w:cs="Times New Roman"/>
          <w:b/>
          <w:bCs/>
          <w:color w:val="EFF3F8"/>
          <w:sz w:val="21"/>
          <w:szCs w:val="21"/>
          <w:lang w:eastAsia="es-MX"/>
        </w:rPr>
        <w:t>” content=”width=device-width, initial-scale=1.0”&gt;</w:t>
      </w:r>
      <w:r w:rsidRPr="00554ED9">
        <w:rPr>
          <w:rFonts w:ascii="Roboto" w:eastAsia="Times New Roman" w:hAnsi="Roboto" w:cs="Times New Roman"/>
          <w:color w:val="EFF3F8"/>
          <w:sz w:val="21"/>
          <w:szCs w:val="21"/>
          <w:lang w:eastAsia="es-MX"/>
        </w:rPr>
        <w:t> para hacer tu proyecto responsive.</w:t>
      </w:r>
    </w:p>
    <w:p w14:paraId="5AAA82EC"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poner el atributo </w:t>
      </w:r>
      <w:r w:rsidRPr="00554ED9">
        <w:rPr>
          <w:rFonts w:ascii="Roboto" w:eastAsia="Times New Roman" w:hAnsi="Roboto" w:cs="Times New Roman"/>
          <w:b/>
          <w:bCs/>
          <w:color w:val="EFF3F8"/>
          <w:sz w:val="21"/>
          <w:szCs w:val="21"/>
          <w:lang w:eastAsia="es-MX"/>
        </w:rPr>
        <w:t>autocomplete</w:t>
      </w:r>
      <w:proofErr w:type="gramStart"/>
      <w:r w:rsidRPr="00554ED9">
        <w:rPr>
          <w:rFonts w:ascii="Roboto" w:eastAsia="Times New Roman" w:hAnsi="Roboto" w:cs="Times New Roman"/>
          <w:b/>
          <w:bCs/>
          <w:color w:val="EFF3F8"/>
          <w:sz w:val="21"/>
          <w:szCs w:val="21"/>
          <w:lang w:eastAsia="es-MX"/>
        </w:rPr>
        <w:t>=”valor</w:t>
      </w:r>
      <w:proofErr w:type="gramEnd"/>
      <w:r w:rsidRPr="00554ED9">
        <w:rPr>
          <w:rFonts w:ascii="Roboto" w:eastAsia="Times New Roman" w:hAnsi="Roboto" w:cs="Times New Roman"/>
          <w:b/>
          <w:bCs/>
          <w:color w:val="EFF3F8"/>
          <w:sz w:val="21"/>
          <w:szCs w:val="21"/>
          <w:lang w:eastAsia="es-MX"/>
        </w:rPr>
        <w:t>”</w:t>
      </w:r>
      <w:r w:rsidRPr="00554ED9">
        <w:rPr>
          <w:rFonts w:ascii="Roboto" w:eastAsia="Times New Roman" w:hAnsi="Roboto" w:cs="Times New Roman"/>
          <w:color w:val="EFF3F8"/>
          <w:sz w:val="21"/>
          <w:szCs w:val="21"/>
          <w:lang w:eastAsia="es-MX"/>
        </w:rPr>
        <w:t> en los campos de tu formulario para hacerle la vida más fácil al usuario</w:t>
      </w:r>
    </w:p>
    <w:p w14:paraId="5A6D8F05" w14:textId="77777777" w:rsidR="007C12A0" w:rsidRPr="00554ED9" w:rsidRDefault="007C12A0" w:rsidP="007C12A0">
      <w:pPr>
        <w:numPr>
          <w:ilvl w:val="0"/>
          <w:numId w:val="12"/>
        </w:numPr>
        <w:shd w:val="clear" w:color="auto" w:fill="24385B"/>
        <w:spacing w:after="0" w:line="240" w:lineRule="auto"/>
        <w:rPr>
          <w:rFonts w:ascii="Roboto" w:eastAsia="Times New Roman" w:hAnsi="Roboto" w:cs="Times New Roman"/>
          <w:color w:val="EFF3F8"/>
          <w:sz w:val="21"/>
          <w:szCs w:val="21"/>
          <w:lang w:eastAsia="es-MX"/>
        </w:rPr>
      </w:pPr>
      <w:r w:rsidRPr="00554ED9">
        <w:rPr>
          <w:rFonts w:ascii="Roboto" w:eastAsia="Times New Roman" w:hAnsi="Roboto" w:cs="Times New Roman"/>
          <w:color w:val="EFF3F8"/>
          <w:sz w:val="21"/>
          <w:szCs w:val="21"/>
          <w:lang w:eastAsia="es-MX"/>
        </w:rPr>
        <w:t>No usar el atributo </w:t>
      </w:r>
      <w:r w:rsidRPr="00554ED9">
        <w:rPr>
          <w:rFonts w:ascii="Roboto" w:eastAsia="Times New Roman" w:hAnsi="Roboto" w:cs="Times New Roman"/>
          <w:b/>
          <w:bCs/>
          <w:color w:val="EFF3F8"/>
          <w:sz w:val="21"/>
          <w:szCs w:val="21"/>
          <w:lang w:eastAsia="es-MX"/>
        </w:rPr>
        <w:t>required</w:t>
      </w:r>
      <w:r w:rsidRPr="00554ED9">
        <w:rPr>
          <w:rFonts w:ascii="Roboto" w:eastAsia="Times New Roman" w:hAnsi="Roboto" w:cs="Times New Roman"/>
          <w:color w:val="EFF3F8"/>
          <w:sz w:val="21"/>
          <w:szCs w:val="21"/>
          <w:lang w:eastAsia="es-MX"/>
        </w:rPr>
        <w:t> en los campos obligatorios de tu formulario como una primera capa de seguridad</w:t>
      </w:r>
    </w:p>
    <w:p w14:paraId="38149340" w14:textId="77777777" w:rsidR="007C12A0" w:rsidRDefault="007C12A0" w:rsidP="007C12A0">
      <w:pPr>
        <w:pStyle w:val="Prrafodelista"/>
      </w:pPr>
    </w:p>
    <w:p w14:paraId="0861CF53" w14:textId="77777777" w:rsidR="007C12A0" w:rsidRDefault="007C12A0" w:rsidP="007C12A0">
      <w:pPr>
        <w:pStyle w:val="Prrafodelista"/>
        <w:rPr>
          <w:b/>
          <w:bCs/>
        </w:rPr>
      </w:pPr>
      <w:r>
        <w:rPr>
          <w:b/>
          <w:bCs/>
        </w:rPr>
        <w:t>Combinadores en css (combinators)</w:t>
      </w:r>
    </w:p>
    <w:p w14:paraId="2B5B6B29" w14:textId="77777777" w:rsidR="007C12A0" w:rsidRPr="003F04C1" w:rsidRDefault="007C12A0" w:rsidP="007C12A0">
      <w:pPr>
        <w:pStyle w:val="Prrafodelista"/>
      </w:pPr>
      <w:r w:rsidRPr="003F04C1">
        <w:t>Esto evita el sobre uso de clases y id a la hora de estilizar</w:t>
      </w:r>
    </w:p>
    <w:p w14:paraId="6D2ACCB9" w14:textId="77777777" w:rsidR="007C12A0" w:rsidRDefault="007C12A0" w:rsidP="007C12A0">
      <w:pPr>
        <w:pStyle w:val="Prrafodelista"/>
        <w:rPr>
          <w:b/>
          <w:bCs/>
        </w:rPr>
      </w:pPr>
      <w:r>
        <w:rPr>
          <w:noProof/>
        </w:rPr>
        <w:drawing>
          <wp:inline distT="0" distB="0" distL="0" distR="0" wp14:anchorId="37BEC2BE" wp14:editId="2C41BC28">
            <wp:extent cx="5612130" cy="4211320"/>
            <wp:effectExtent l="19050" t="19050" r="26670" b="17780"/>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211320"/>
                    </a:xfrm>
                    <a:prstGeom prst="rect">
                      <a:avLst/>
                    </a:prstGeom>
                    <a:noFill/>
                    <a:ln>
                      <a:solidFill>
                        <a:schemeClr val="accent1"/>
                      </a:solidFill>
                    </a:ln>
                  </pic:spPr>
                </pic:pic>
              </a:graphicData>
            </a:graphic>
          </wp:inline>
        </w:drawing>
      </w:r>
    </w:p>
    <w:p w14:paraId="1DFCC454" w14:textId="77777777" w:rsidR="007C12A0" w:rsidRDefault="007C12A0" w:rsidP="007C12A0">
      <w:pPr>
        <w:pStyle w:val="Prrafodelista"/>
        <w:rPr>
          <w:b/>
          <w:bCs/>
        </w:rPr>
      </w:pPr>
      <w:r>
        <w:rPr>
          <w:noProof/>
        </w:rPr>
        <w:lastRenderedPageBreak/>
        <w:drawing>
          <wp:inline distT="0" distB="0" distL="0" distR="0" wp14:anchorId="70DC08CB" wp14:editId="444A51C7">
            <wp:extent cx="5612130" cy="3156585"/>
            <wp:effectExtent l="19050" t="19050" r="26670" b="24765"/>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accent1"/>
                      </a:solidFill>
                    </a:ln>
                  </pic:spPr>
                </pic:pic>
              </a:graphicData>
            </a:graphic>
          </wp:inline>
        </w:drawing>
      </w:r>
    </w:p>
    <w:p w14:paraId="05048C62" w14:textId="77777777" w:rsidR="007C12A0" w:rsidRDefault="007C12A0" w:rsidP="007C12A0">
      <w:pPr>
        <w:pStyle w:val="Prrafodelista"/>
        <w:rPr>
          <w:b/>
          <w:bCs/>
        </w:rPr>
      </w:pPr>
    </w:p>
    <w:p w14:paraId="1A8A321E" w14:textId="77777777" w:rsidR="007C12A0" w:rsidRDefault="007C12A0" w:rsidP="007C12A0">
      <w:pPr>
        <w:pStyle w:val="Prrafodelista"/>
        <w:rPr>
          <w:b/>
          <w:bCs/>
        </w:rPr>
      </w:pPr>
      <w:r>
        <w:rPr>
          <w:noProof/>
        </w:rPr>
        <w:drawing>
          <wp:inline distT="0" distB="0" distL="0" distR="0" wp14:anchorId="723006D9" wp14:editId="37839E94">
            <wp:extent cx="5612130" cy="3898265"/>
            <wp:effectExtent l="0" t="0" r="7620" b="6985"/>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898265"/>
                    </a:xfrm>
                    <a:prstGeom prst="rect">
                      <a:avLst/>
                    </a:prstGeom>
                    <a:noFill/>
                    <a:ln>
                      <a:noFill/>
                    </a:ln>
                  </pic:spPr>
                </pic:pic>
              </a:graphicData>
            </a:graphic>
          </wp:inline>
        </w:drawing>
      </w:r>
    </w:p>
    <w:p w14:paraId="42B16A50" w14:textId="77777777" w:rsidR="007C12A0" w:rsidRDefault="007C12A0" w:rsidP="007C12A0">
      <w:pPr>
        <w:pStyle w:val="Prrafodelista"/>
        <w:rPr>
          <w:b/>
          <w:bCs/>
        </w:rPr>
      </w:pPr>
    </w:p>
    <w:p w14:paraId="2B48487E" w14:textId="77777777" w:rsidR="007C12A0" w:rsidRDefault="007C12A0" w:rsidP="007C12A0">
      <w:pPr>
        <w:pStyle w:val="Prrafodelista"/>
        <w:rPr>
          <w:b/>
          <w:bCs/>
        </w:rPr>
      </w:pPr>
      <w:r>
        <w:rPr>
          <w:b/>
          <w:bCs/>
        </w:rPr>
        <w:t>Adjacent sibling (hermano adyacente)</w:t>
      </w:r>
    </w:p>
    <w:p w14:paraId="0F11E3EA" w14:textId="77777777" w:rsidR="007C12A0" w:rsidRDefault="007C12A0" w:rsidP="007C12A0">
      <w:pPr>
        <w:pStyle w:val="Prrafodelista"/>
        <w:rPr>
          <w:b/>
          <w:bCs/>
        </w:rPr>
      </w:pPr>
      <w:r>
        <w:rPr>
          <w:b/>
          <w:bCs/>
        </w:rPr>
        <w:t>Hermano cercano, nos permite estilizar un elemento que este junto a otro q definamos nosotros. Ej</w:t>
      </w:r>
    </w:p>
    <w:p w14:paraId="3C614F31" w14:textId="77777777" w:rsidR="007C12A0" w:rsidRDefault="007C12A0" w:rsidP="007C12A0">
      <w:pPr>
        <w:pStyle w:val="Prrafodelista"/>
        <w:rPr>
          <w:b/>
          <w:bCs/>
        </w:rPr>
      </w:pPr>
      <w:r w:rsidRPr="007753B3">
        <w:rPr>
          <w:b/>
          <w:bCs/>
          <w:noProof/>
        </w:rPr>
        <w:lastRenderedPageBreak/>
        <w:drawing>
          <wp:inline distT="0" distB="0" distL="0" distR="0" wp14:anchorId="4F677566" wp14:editId="4F0F9788">
            <wp:extent cx="1724266" cy="3172268"/>
            <wp:effectExtent l="19050" t="19050" r="28575" b="28575"/>
            <wp:docPr id="13"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media"/>
                    <pic:cNvPicPr/>
                  </pic:nvPicPr>
                  <pic:blipFill>
                    <a:blip r:embed="rId36"/>
                    <a:stretch>
                      <a:fillRect/>
                    </a:stretch>
                  </pic:blipFill>
                  <pic:spPr>
                    <a:xfrm>
                      <a:off x="0" y="0"/>
                      <a:ext cx="1724266" cy="3172268"/>
                    </a:xfrm>
                    <a:prstGeom prst="rect">
                      <a:avLst/>
                    </a:prstGeom>
                    <a:ln>
                      <a:solidFill>
                        <a:schemeClr val="accent1"/>
                      </a:solidFill>
                    </a:ln>
                  </pic:spPr>
                </pic:pic>
              </a:graphicData>
            </a:graphic>
          </wp:inline>
        </w:drawing>
      </w:r>
    </w:p>
    <w:p w14:paraId="7C27D3B4" w14:textId="77777777" w:rsidR="007C12A0" w:rsidRDefault="007C12A0" w:rsidP="007C12A0">
      <w:pPr>
        <w:pStyle w:val="Prrafodelista"/>
        <w:rPr>
          <w:b/>
          <w:bCs/>
        </w:rPr>
      </w:pPr>
      <w:r>
        <w:rPr>
          <w:b/>
          <w:bCs/>
        </w:rPr>
        <w:t>En este caso me permite cambiar de color a la etiqueta p que cumple la condición de hermano adyacente.</w:t>
      </w:r>
    </w:p>
    <w:p w14:paraId="1EF1967B" w14:textId="77777777" w:rsidR="007C12A0" w:rsidRDefault="007C12A0" w:rsidP="007C12A0">
      <w:pPr>
        <w:pStyle w:val="Prrafodelista"/>
        <w:rPr>
          <w:b/>
          <w:bCs/>
        </w:rPr>
      </w:pPr>
    </w:p>
    <w:p w14:paraId="3526AA5A" w14:textId="77777777" w:rsidR="007C12A0" w:rsidRPr="007753B3"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753B3">
        <w:rPr>
          <w:rFonts w:ascii="Consolas" w:eastAsia="Times New Roman" w:hAnsi="Consolas" w:cs="Consolas"/>
          <w:color w:val="D7BA7D"/>
          <w:sz w:val="21"/>
          <w:szCs w:val="21"/>
          <w:lang w:eastAsia="es-MX"/>
        </w:rPr>
        <w:t>h2</w:t>
      </w:r>
      <w:r w:rsidRPr="007753B3">
        <w:rPr>
          <w:rFonts w:ascii="Consolas" w:eastAsia="Times New Roman" w:hAnsi="Consolas" w:cs="Consolas"/>
          <w:color w:val="CCCCCC"/>
          <w:sz w:val="21"/>
          <w:szCs w:val="21"/>
          <w:lang w:eastAsia="es-MX"/>
        </w:rPr>
        <w:t xml:space="preserve"> </w:t>
      </w:r>
      <w:r w:rsidRPr="007753B3">
        <w:rPr>
          <w:rFonts w:ascii="Consolas" w:eastAsia="Times New Roman" w:hAnsi="Consolas" w:cs="Consolas"/>
          <w:color w:val="D4D4D4"/>
          <w:sz w:val="21"/>
          <w:szCs w:val="21"/>
          <w:lang w:eastAsia="es-MX"/>
        </w:rPr>
        <w:t>+</w:t>
      </w:r>
      <w:r w:rsidRPr="007753B3">
        <w:rPr>
          <w:rFonts w:ascii="Consolas" w:eastAsia="Times New Roman" w:hAnsi="Consolas" w:cs="Consolas"/>
          <w:color w:val="CCCCCC"/>
          <w:sz w:val="21"/>
          <w:szCs w:val="21"/>
          <w:lang w:eastAsia="es-MX"/>
        </w:rPr>
        <w:t xml:space="preserve"> </w:t>
      </w:r>
      <w:proofErr w:type="gramStart"/>
      <w:r w:rsidRPr="007753B3">
        <w:rPr>
          <w:rFonts w:ascii="Consolas" w:eastAsia="Times New Roman" w:hAnsi="Consolas" w:cs="Consolas"/>
          <w:color w:val="D7BA7D"/>
          <w:sz w:val="21"/>
          <w:szCs w:val="21"/>
          <w:lang w:eastAsia="es-MX"/>
        </w:rPr>
        <w:t>p</w:t>
      </w:r>
      <w:r w:rsidRPr="007753B3">
        <w:rPr>
          <w:rFonts w:ascii="Consolas" w:eastAsia="Times New Roman" w:hAnsi="Consolas" w:cs="Consolas"/>
          <w:color w:val="CCCCCC"/>
          <w:sz w:val="21"/>
          <w:szCs w:val="21"/>
          <w:lang w:eastAsia="es-MX"/>
        </w:rPr>
        <w:t>{</w:t>
      </w:r>
      <w:proofErr w:type="gramEnd"/>
    </w:p>
    <w:p w14:paraId="276204FB" w14:textId="77777777" w:rsidR="007C12A0" w:rsidRPr="007753B3"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753B3">
        <w:rPr>
          <w:rFonts w:ascii="Consolas" w:eastAsia="Times New Roman" w:hAnsi="Consolas" w:cs="Consolas"/>
          <w:color w:val="CCCCCC"/>
          <w:sz w:val="21"/>
          <w:szCs w:val="21"/>
          <w:lang w:eastAsia="es-MX"/>
        </w:rPr>
        <w:t xml:space="preserve">    </w:t>
      </w:r>
      <w:r w:rsidRPr="007753B3">
        <w:rPr>
          <w:rFonts w:ascii="Consolas" w:eastAsia="Times New Roman" w:hAnsi="Consolas" w:cs="Consolas"/>
          <w:color w:val="9CDCFE"/>
          <w:sz w:val="21"/>
          <w:szCs w:val="21"/>
          <w:lang w:eastAsia="es-MX"/>
        </w:rPr>
        <w:t>color</w:t>
      </w:r>
      <w:r w:rsidRPr="007753B3">
        <w:rPr>
          <w:rFonts w:ascii="Consolas" w:eastAsia="Times New Roman" w:hAnsi="Consolas" w:cs="Consolas"/>
          <w:color w:val="CCCCCC"/>
          <w:sz w:val="21"/>
          <w:szCs w:val="21"/>
          <w:lang w:eastAsia="es-MX"/>
        </w:rPr>
        <w:t xml:space="preserve">: </w:t>
      </w:r>
      <w:r w:rsidRPr="007753B3">
        <w:rPr>
          <w:rFonts w:ascii="Consolas" w:eastAsia="Times New Roman" w:hAnsi="Consolas" w:cs="Consolas"/>
          <w:color w:val="CE9178"/>
          <w:sz w:val="21"/>
          <w:szCs w:val="21"/>
          <w:lang w:eastAsia="es-MX"/>
        </w:rPr>
        <w:t>red</w:t>
      </w:r>
      <w:r w:rsidRPr="007753B3">
        <w:rPr>
          <w:rFonts w:ascii="Consolas" w:eastAsia="Times New Roman" w:hAnsi="Consolas" w:cs="Consolas"/>
          <w:color w:val="CCCCCC"/>
          <w:sz w:val="21"/>
          <w:szCs w:val="21"/>
          <w:lang w:eastAsia="es-MX"/>
        </w:rPr>
        <w:t>;</w:t>
      </w:r>
    </w:p>
    <w:p w14:paraId="7665D331" w14:textId="77777777" w:rsidR="007C12A0" w:rsidRPr="007753B3"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753B3">
        <w:rPr>
          <w:rFonts w:ascii="Consolas" w:eastAsia="Times New Roman" w:hAnsi="Consolas" w:cs="Consolas"/>
          <w:color w:val="CCCCCC"/>
          <w:sz w:val="21"/>
          <w:szCs w:val="21"/>
          <w:lang w:eastAsia="es-MX"/>
        </w:rPr>
        <w:t>}</w:t>
      </w:r>
    </w:p>
    <w:p w14:paraId="3B63FFFA" w14:textId="77777777" w:rsidR="007C12A0" w:rsidRDefault="007C12A0" w:rsidP="007C12A0">
      <w:pPr>
        <w:pStyle w:val="Prrafodelista"/>
        <w:rPr>
          <w:b/>
          <w:bCs/>
        </w:rPr>
      </w:pPr>
    </w:p>
    <w:p w14:paraId="065FF95C" w14:textId="77777777" w:rsidR="007C12A0" w:rsidRDefault="007C12A0" w:rsidP="007C12A0">
      <w:pPr>
        <w:pStyle w:val="Prrafodelista"/>
        <w:rPr>
          <w:b/>
          <w:bCs/>
        </w:rPr>
      </w:pPr>
      <w:r>
        <w:rPr>
          <w:b/>
          <w:bCs/>
        </w:rPr>
        <w:t>General sibling</w:t>
      </w:r>
    </w:p>
    <w:p w14:paraId="2AEDE23D" w14:textId="77777777" w:rsidR="007C12A0" w:rsidRPr="00E768AC" w:rsidRDefault="007C12A0" w:rsidP="007C12A0">
      <w:pPr>
        <w:pStyle w:val="Prrafodelista"/>
      </w:pPr>
      <w:r w:rsidRPr="00E768AC">
        <w:t>Le aplica el estilo siempre y cuando existan como hermanos sean o no cercanos.</w:t>
      </w:r>
    </w:p>
    <w:p w14:paraId="030D1142" w14:textId="77777777" w:rsidR="007C12A0" w:rsidRPr="00D0514D"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D0514D">
        <w:rPr>
          <w:rFonts w:ascii="Consolas" w:eastAsia="Times New Roman" w:hAnsi="Consolas" w:cs="Consolas"/>
          <w:color w:val="D7BA7D"/>
          <w:sz w:val="21"/>
          <w:szCs w:val="21"/>
          <w:lang w:eastAsia="es-MX"/>
        </w:rPr>
        <w:t>h2</w:t>
      </w:r>
      <w:r w:rsidRPr="00D0514D">
        <w:rPr>
          <w:rFonts w:ascii="Consolas" w:eastAsia="Times New Roman" w:hAnsi="Consolas" w:cs="Consolas"/>
          <w:color w:val="D4D4D4"/>
          <w:sz w:val="21"/>
          <w:szCs w:val="21"/>
          <w:lang w:eastAsia="es-MX"/>
        </w:rPr>
        <w:t>~</w:t>
      </w:r>
      <w:proofErr w:type="gramStart"/>
      <w:r w:rsidRPr="00D0514D">
        <w:rPr>
          <w:rFonts w:ascii="Consolas" w:eastAsia="Times New Roman" w:hAnsi="Consolas" w:cs="Consolas"/>
          <w:color w:val="D7BA7D"/>
          <w:sz w:val="21"/>
          <w:szCs w:val="21"/>
          <w:lang w:eastAsia="es-MX"/>
        </w:rPr>
        <w:t>p</w:t>
      </w:r>
      <w:r w:rsidRPr="00D0514D">
        <w:rPr>
          <w:rFonts w:ascii="Consolas" w:eastAsia="Times New Roman" w:hAnsi="Consolas" w:cs="Consolas"/>
          <w:color w:val="CCCCCC"/>
          <w:sz w:val="21"/>
          <w:szCs w:val="21"/>
          <w:lang w:eastAsia="es-MX"/>
        </w:rPr>
        <w:t>{</w:t>
      </w:r>
      <w:proofErr w:type="gramEnd"/>
    </w:p>
    <w:p w14:paraId="275BD550" w14:textId="77777777" w:rsidR="007C12A0" w:rsidRPr="00D0514D"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D0514D">
        <w:rPr>
          <w:rFonts w:ascii="Consolas" w:eastAsia="Times New Roman" w:hAnsi="Consolas" w:cs="Consolas"/>
          <w:color w:val="CCCCCC"/>
          <w:sz w:val="21"/>
          <w:szCs w:val="21"/>
          <w:lang w:eastAsia="es-MX"/>
        </w:rPr>
        <w:t xml:space="preserve">    </w:t>
      </w:r>
      <w:r w:rsidRPr="00D0514D">
        <w:rPr>
          <w:rFonts w:ascii="Consolas" w:eastAsia="Times New Roman" w:hAnsi="Consolas" w:cs="Consolas"/>
          <w:color w:val="9CDCFE"/>
          <w:sz w:val="21"/>
          <w:szCs w:val="21"/>
          <w:lang w:eastAsia="es-MX"/>
        </w:rPr>
        <w:t>color</w:t>
      </w:r>
      <w:r w:rsidRPr="00D0514D">
        <w:rPr>
          <w:rFonts w:ascii="Consolas" w:eastAsia="Times New Roman" w:hAnsi="Consolas" w:cs="Consolas"/>
          <w:color w:val="CCCCCC"/>
          <w:sz w:val="21"/>
          <w:szCs w:val="21"/>
          <w:lang w:eastAsia="es-MX"/>
        </w:rPr>
        <w:t xml:space="preserve">: </w:t>
      </w:r>
      <w:r w:rsidRPr="00D0514D">
        <w:rPr>
          <w:rFonts w:ascii="Consolas" w:eastAsia="Times New Roman" w:hAnsi="Consolas" w:cs="Consolas"/>
          <w:color w:val="CE9178"/>
          <w:sz w:val="21"/>
          <w:szCs w:val="21"/>
          <w:lang w:eastAsia="es-MX"/>
        </w:rPr>
        <w:t>red</w:t>
      </w:r>
      <w:r w:rsidRPr="00D0514D">
        <w:rPr>
          <w:rFonts w:ascii="Consolas" w:eastAsia="Times New Roman" w:hAnsi="Consolas" w:cs="Consolas"/>
          <w:color w:val="CCCCCC"/>
          <w:sz w:val="21"/>
          <w:szCs w:val="21"/>
          <w:lang w:eastAsia="es-MX"/>
        </w:rPr>
        <w:t>;</w:t>
      </w:r>
    </w:p>
    <w:p w14:paraId="09132AB8" w14:textId="77777777" w:rsidR="007C12A0" w:rsidRPr="00D0514D"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D0514D">
        <w:rPr>
          <w:rFonts w:ascii="Consolas" w:eastAsia="Times New Roman" w:hAnsi="Consolas" w:cs="Consolas"/>
          <w:color w:val="CCCCCC"/>
          <w:sz w:val="21"/>
          <w:szCs w:val="21"/>
          <w:lang w:eastAsia="es-MX"/>
        </w:rPr>
        <w:t>}</w:t>
      </w:r>
    </w:p>
    <w:p w14:paraId="3F5A985B" w14:textId="77777777" w:rsidR="007C12A0" w:rsidRDefault="007C12A0" w:rsidP="007C12A0">
      <w:pPr>
        <w:pStyle w:val="Prrafodelista"/>
        <w:rPr>
          <w:b/>
          <w:bCs/>
        </w:rPr>
      </w:pPr>
    </w:p>
    <w:p w14:paraId="1193A7CA" w14:textId="77777777" w:rsidR="007C12A0" w:rsidRDefault="007C12A0" w:rsidP="007C12A0">
      <w:pPr>
        <w:pStyle w:val="Prrafodelista"/>
        <w:rPr>
          <w:b/>
          <w:bCs/>
        </w:rPr>
      </w:pPr>
      <w:r w:rsidRPr="00E768AC">
        <w:rPr>
          <w:b/>
          <w:bCs/>
          <w:noProof/>
        </w:rPr>
        <w:drawing>
          <wp:inline distT="0" distB="0" distL="0" distR="0" wp14:anchorId="24350F34" wp14:editId="22950CB8">
            <wp:extent cx="1371600" cy="1933575"/>
            <wp:effectExtent l="19050" t="19050" r="19050" b="9525"/>
            <wp:docPr id="15"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rotWithShape="1">
                    <a:blip r:embed="rId37"/>
                    <a:srcRect r="33023" b="26715"/>
                    <a:stretch/>
                  </pic:blipFill>
                  <pic:spPr bwMode="auto">
                    <a:xfrm>
                      <a:off x="0" y="0"/>
                      <a:ext cx="1371792" cy="19338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8A3DB" w14:textId="77777777" w:rsidR="007C12A0" w:rsidRDefault="007C12A0" w:rsidP="007C12A0">
      <w:pPr>
        <w:pStyle w:val="Prrafodelista"/>
        <w:rPr>
          <w:b/>
          <w:bCs/>
        </w:rPr>
      </w:pPr>
    </w:p>
    <w:p w14:paraId="42D30098" w14:textId="77777777" w:rsidR="007C12A0" w:rsidRDefault="007C12A0" w:rsidP="007C12A0">
      <w:pPr>
        <w:pStyle w:val="Prrafodelista"/>
        <w:rPr>
          <w:b/>
          <w:bCs/>
        </w:rPr>
      </w:pPr>
      <w:r>
        <w:rPr>
          <w:b/>
          <w:bCs/>
        </w:rPr>
        <w:t>Direct child</w:t>
      </w:r>
    </w:p>
    <w:p w14:paraId="33CAA09C" w14:textId="77777777" w:rsidR="007C12A0" w:rsidRPr="006A0D9D" w:rsidRDefault="007C12A0" w:rsidP="007C12A0">
      <w:pPr>
        <w:pStyle w:val="Prrafodelista"/>
      </w:pPr>
      <w:r w:rsidRPr="006A0D9D">
        <w:lastRenderedPageBreak/>
        <w:t>div&gt;p, es decir q se va aestilizar al hijo directo p que tiene como padre un elemento div.</w:t>
      </w:r>
    </w:p>
    <w:p w14:paraId="7F804EE5" w14:textId="77777777" w:rsidR="007C12A0" w:rsidRDefault="007C12A0" w:rsidP="007C12A0">
      <w:pPr>
        <w:pStyle w:val="Prrafodelista"/>
      </w:pPr>
      <w:r w:rsidRPr="006A0D9D">
        <w:t>Ejemplo</w:t>
      </w:r>
      <w:r>
        <w:t>:</w:t>
      </w:r>
    </w:p>
    <w:p w14:paraId="785F994E"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068937C1"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592CA8AD"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214FCC37"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0D5A2BE1"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57521EAB"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046F6E5A"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41E91935"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section</w:t>
      </w:r>
      <w:r w:rsidRPr="00BB6B42">
        <w:rPr>
          <w:rFonts w:ascii="Consolas" w:eastAsia="Times New Roman" w:hAnsi="Consolas" w:cs="Consolas"/>
          <w:color w:val="808080"/>
          <w:sz w:val="21"/>
          <w:szCs w:val="21"/>
          <w:lang w:eastAsia="es-MX"/>
        </w:rPr>
        <w:t>&gt;</w:t>
      </w:r>
    </w:p>
    <w:p w14:paraId="2678EE08"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08507257"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113F2762"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3ED6A1C9"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section</w:t>
      </w:r>
      <w:r w:rsidRPr="00BB6B42">
        <w:rPr>
          <w:rFonts w:ascii="Consolas" w:eastAsia="Times New Roman" w:hAnsi="Consolas" w:cs="Consolas"/>
          <w:color w:val="808080"/>
          <w:sz w:val="21"/>
          <w:szCs w:val="21"/>
          <w:lang w:eastAsia="es-MX"/>
        </w:rPr>
        <w:t>&gt;</w:t>
      </w:r>
    </w:p>
    <w:p w14:paraId="4B0964ED"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4271A7D2"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1D400752" w14:textId="77777777" w:rsidR="007C12A0" w:rsidRDefault="007C12A0" w:rsidP="007C12A0">
      <w:pPr>
        <w:pStyle w:val="Prrafodelista"/>
      </w:pPr>
    </w:p>
    <w:p w14:paraId="3C659B13"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D7BA7D"/>
          <w:sz w:val="21"/>
          <w:szCs w:val="21"/>
          <w:lang w:eastAsia="es-MX"/>
        </w:rPr>
        <w:t>div</w:t>
      </w:r>
      <w:r w:rsidRPr="00BB6B42">
        <w:rPr>
          <w:rFonts w:ascii="Consolas" w:eastAsia="Times New Roman" w:hAnsi="Consolas" w:cs="Consolas"/>
          <w:color w:val="D4D4D4"/>
          <w:sz w:val="21"/>
          <w:szCs w:val="21"/>
          <w:lang w:eastAsia="es-MX"/>
        </w:rPr>
        <w:t>&gt;</w:t>
      </w:r>
      <w:proofErr w:type="gramStart"/>
      <w:r w:rsidRPr="00BB6B42">
        <w:rPr>
          <w:rFonts w:ascii="Consolas" w:eastAsia="Times New Roman" w:hAnsi="Consolas" w:cs="Consolas"/>
          <w:color w:val="D7BA7D"/>
          <w:sz w:val="21"/>
          <w:szCs w:val="21"/>
          <w:lang w:eastAsia="es-MX"/>
        </w:rPr>
        <w:t>p</w:t>
      </w:r>
      <w:r w:rsidRPr="00BB6B42">
        <w:rPr>
          <w:rFonts w:ascii="Consolas" w:eastAsia="Times New Roman" w:hAnsi="Consolas" w:cs="Consolas"/>
          <w:color w:val="CCCCCC"/>
          <w:sz w:val="21"/>
          <w:szCs w:val="21"/>
          <w:lang w:eastAsia="es-MX"/>
        </w:rPr>
        <w:t>{</w:t>
      </w:r>
      <w:proofErr w:type="gramEnd"/>
    </w:p>
    <w:p w14:paraId="20FAE9EB"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9CDCFE"/>
          <w:sz w:val="21"/>
          <w:szCs w:val="21"/>
          <w:lang w:eastAsia="es-MX"/>
        </w:rPr>
        <w:t>color</w:t>
      </w: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CE9178"/>
          <w:sz w:val="21"/>
          <w:szCs w:val="21"/>
          <w:lang w:eastAsia="es-MX"/>
        </w:rPr>
        <w:t>red</w:t>
      </w:r>
      <w:r w:rsidRPr="00BB6B42">
        <w:rPr>
          <w:rFonts w:ascii="Consolas" w:eastAsia="Times New Roman" w:hAnsi="Consolas" w:cs="Consolas"/>
          <w:color w:val="CCCCCC"/>
          <w:sz w:val="21"/>
          <w:szCs w:val="21"/>
          <w:lang w:eastAsia="es-MX"/>
        </w:rPr>
        <w:t>;</w:t>
      </w:r>
    </w:p>
    <w:p w14:paraId="54EC90D2"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w:t>
      </w:r>
    </w:p>
    <w:p w14:paraId="127CA7D3" w14:textId="77777777" w:rsidR="007C12A0" w:rsidRDefault="007C12A0" w:rsidP="007C12A0">
      <w:pPr>
        <w:pStyle w:val="Prrafodelista"/>
      </w:pPr>
    </w:p>
    <w:p w14:paraId="533F13D5" w14:textId="77777777" w:rsidR="007C12A0" w:rsidRDefault="007C12A0" w:rsidP="007C12A0">
      <w:pPr>
        <w:pStyle w:val="Prrafodelista"/>
      </w:pPr>
      <w:r w:rsidRPr="00383D7C">
        <w:rPr>
          <w:noProof/>
        </w:rPr>
        <w:drawing>
          <wp:inline distT="0" distB="0" distL="0" distR="0" wp14:anchorId="4B15A59E" wp14:editId="187F6FC6">
            <wp:extent cx="1085850" cy="1323975"/>
            <wp:effectExtent l="19050" t="19050" r="19050" b="28575"/>
            <wp:docPr id="16" name="Imagen 1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baja"/>
                    <pic:cNvPicPr/>
                  </pic:nvPicPr>
                  <pic:blipFill rotWithShape="1">
                    <a:blip r:embed="rId38"/>
                    <a:srcRect r="45192" b="39565"/>
                    <a:stretch/>
                  </pic:blipFill>
                  <pic:spPr bwMode="auto">
                    <a:xfrm>
                      <a:off x="0" y="0"/>
                      <a:ext cx="1086002" cy="13241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8A57A" w14:textId="77777777" w:rsidR="007C12A0" w:rsidRDefault="007C12A0" w:rsidP="007C12A0">
      <w:pPr>
        <w:pStyle w:val="Prrafodelista"/>
      </w:pPr>
    </w:p>
    <w:p w14:paraId="3920FDA8" w14:textId="77777777" w:rsidR="007C12A0" w:rsidRDefault="007C12A0" w:rsidP="007C12A0">
      <w:pPr>
        <w:pStyle w:val="Prrafodelista"/>
        <w:rPr>
          <w:b/>
          <w:bCs/>
        </w:rPr>
      </w:pPr>
      <w:r w:rsidRPr="00543D39">
        <w:rPr>
          <w:b/>
          <w:bCs/>
        </w:rPr>
        <w:t>Descendant</w:t>
      </w:r>
    </w:p>
    <w:p w14:paraId="41AFE2AF" w14:textId="77777777" w:rsidR="007C12A0" w:rsidRPr="00026182" w:rsidRDefault="007C12A0" w:rsidP="007C12A0">
      <w:pPr>
        <w:pStyle w:val="Prrafodelista"/>
      </w:pPr>
    </w:p>
    <w:p w14:paraId="13982673"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4F07B935"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7658FF44"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4F45CBD0"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43A8CAFF"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3D8069B6"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02643321"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article</w:t>
      </w:r>
      <w:r w:rsidRPr="00BB6B42">
        <w:rPr>
          <w:rFonts w:ascii="Consolas" w:eastAsia="Times New Roman" w:hAnsi="Consolas" w:cs="Consolas"/>
          <w:color w:val="808080"/>
          <w:sz w:val="21"/>
          <w:szCs w:val="21"/>
          <w:lang w:eastAsia="es-MX"/>
        </w:rPr>
        <w:t>&gt;</w:t>
      </w:r>
    </w:p>
    <w:p w14:paraId="590A1B74"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section</w:t>
      </w:r>
      <w:r w:rsidRPr="00BB6B42">
        <w:rPr>
          <w:rFonts w:ascii="Consolas" w:eastAsia="Times New Roman" w:hAnsi="Consolas" w:cs="Consolas"/>
          <w:color w:val="808080"/>
          <w:sz w:val="21"/>
          <w:szCs w:val="21"/>
          <w:lang w:eastAsia="es-MX"/>
        </w:rPr>
        <w:t>&gt;</w:t>
      </w:r>
    </w:p>
    <w:p w14:paraId="73CC2042"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78FE8320"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56F96C44"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39BB6078"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section</w:t>
      </w:r>
      <w:r w:rsidRPr="00BB6B42">
        <w:rPr>
          <w:rFonts w:ascii="Consolas" w:eastAsia="Times New Roman" w:hAnsi="Consolas" w:cs="Consolas"/>
          <w:color w:val="808080"/>
          <w:sz w:val="21"/>
          <w:szCs w:val="21"/>
          <w:lang w:eastAsia="es-MX"/>
        </w:rPr>
        <w:t>&gt;</w:t>
      </w:r>
    </w:p>
    <w:p w14:paraId="6470A76B"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lastRenderedPageBreak/>
        <w:t xml:space="preserve">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r w:rsidRPr="00BB6B42">
        <w:rPr>
          <w:rFonts w:ascii="Consolas" w:eastAsia="Times New Roman" w:hAnsi="Consolas" w:cs="Consolas"/>
          <w:color w:val="CCCCCC"/>
          <w:sz w:val="21"/>
          <w:szCs w:val="21"/>
          <w:lang w:eastAsia="es-MX"/>
        </w:rPr>
        <w:t>soy un texto</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p</w:t>
      </w:r>
      <w:r w:rsidRPr="00BB6B42">
        <w:rPr>
          <w:rFonts w:ascii="Consolas" w:eastAsia="Times New Roman" w:hAnsi="Consolas" w:cs="Consolas"/>
          <w:color w:val="808080"/>
          <w:sz w:val="21"/>
          <w:szCs w:val="21"/>
          <w:lang w:eastAsia="es-MX"/>
        </w:rPr>
        <w:t>&gt;</w:t>
      </w:r>
    </w:p>
    <w:p w14:paraId="50D3AD2E" w14:textId="77777777" w:rsidR="007C12A0" w:rsidRPr="00BB6B42"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BB6B42">
        <w:rPr>
          <w:rFonts w:ascii="Consolas" w:eastAsia="Times New Roman" w:hAnsi="Consolas" w:cs="Consolas"/>
          <w:color w:val="CCCCCC"/>
          <w:sz w:val="21"/>
          <w:szCs w:val="21"/>
          <w:lang w:eastAsia="es-MX"/>
        </w:rPr>
        <w:t>     </w:t>
      </w:r>
      <w:r w:rsidRPr="00BB6B42">
        <w:rPr>
          <w:rFonts w:ascii="Consolas" w:eastAsia="Times New Roman" w:hAnsi="Consolas" w:cs="Consolas"/>
          <w:color w:val="808080"/>
          <w:sz w:val="21"/>
          <w:szCs w:val="21"/>
          <w:lang w:eastAsia="es-MX"/>
        </w:rPr>
        <w:t>&lt;/</w:t>
      </w:r>
      <w:r w:rsidRPr="00BB6B42">
        <w:rPr>
          <w:rFonts w:ascii="Consolas" w:eastAsia="Times New Roman" w:hAnsi="Consolas" w:cs="Consolas"/>
          <w:color w:val="569CD6"/>
          <w:sz w:val="21"/>
          <w:szCs w:val="21"/>
          <w:lang w:eastAsia="es-MX"/>
        </w:rPr>
        <w:t>div</w:t>
      </w:r>
      <w:r w:rsidRPr="00BB6B42">
        <w:rPr>
          <w:rFonts w:ascii="Consolas" w:eastAsia="Times New Roman" w:hAnsi="Consolas" w:cs="Consolas"/>
          <w:color w:val="808080"/>
          <w:sz w:val="21"/>
          <w:szCs w:val="21"/>
          <w:lang w:eastAsia="es-MX"/>
        </w:rPr>
        <w:t>&gt;</w:t>
      </w:r>
    </w:p>
    <w:p w14:paraId="63A79A78" w14:textId="77777777" w:rsidR="007C12A0" w:rsidRDefault="007C12A0" w:rsidP="007C12A0">
      <w:pPr>
        <w:pStyle w:val="Prrafodelista"/>
      </w:pPr>
    </w:p>
    <w:p w14:paraId="2FDDE8DA" w14:textId="77777777" w:rsidR="007C12A0" w:rsidRPr="007517FE"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517FE">
        <w:rPr>
          <w:rFonts w:ascii="Consolas" w:eastAsia="Times New Roman" w:hAnsi="Consolas" w:cs="Consolas"/>
          <w:color w:val="D7BA7D"/>
          <w:sz w:val="21"/>
          <w:szCs w:val="21"/>
          <w:lang w:eastAsia="es-MX"/>
        </w:rPr>
        <w:t>div</w:t>
      </w:r>
      <w:r w:rsidRPr="007517FE">
        <w:rPr>
          <w:rFonts w:ascii="Consolas" w:eastAsia="Times New Roman" w:hAnsi="Consolas" w:cs="Consolas"/>
          <w:color w:val="CCCCCC"/>
          <w:sz w:val="21"/>
          <w:szCs w:val="21"/>
          <w:lang w:eastAsia="es-MX"/>
        </w:rPr>
        <w:t xml:space="preserve"> </w:t>
      </w:r>
      <w:proofErr w:type="gramStart"/>
      <w:r w:rsidRPr="007517FE">
        <w:rPr>
          <w:rFonts w:ascii="Consolas" w:eastAsia="Times New Roman" w:hAnsi="Consolas" w:cs="Consolas"/>
          <w:color w:val="D7BA7D"/>
          <w:sz w:val="21"/>
          <w:szCs w:val="21"/>
          <w:lang w:eastAsia="es-MX"/>
        </w:rPr>
        <w:t>p</w:t>
      </w:r>
      <w:r w:rsidRPr="007517FE">
        <w:rPr>
          <w:rFonts w:ascii="Consolas" w:eastAsia="Times New Roman" w:hAnsi="Consolas" w:cs="Consolas"/>
          <w:color w:val="CCCCCC"/>
          <w:sz w:val="21"/>
          <w:szCs w:val="21"/>
          <w:lang w:eastAsia="es-MX"/>
        </w:rPr>
        <w:t>{</w:t>
      </w:r>
      <w:proofErr w:type="gramEnd"/>
    </w:p>
    <w:p w14:paraId="6F3AC550" w14:textId="77777777" w:rsidR="007C12A0" w:rsidRPr="007517FE"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517FE">
        <w:rPr>
          <w:rFonts w:ascii="Consolas" w:eastAsia="Times New Roman" w:hAnsi="Consolas" w:cs="Consolas"/>
          <w:color w:val="CCCCCC"/>
          <w:sz w:val="21"/>
          <w:szCs w:val="21"/>
          <w:lang w:eastAsia="es-MX"/>
        </w:rPr>
        <w:t xml:space="preserve">    </w:t>
      </w:r>
      <w:r w:rsidRPr="007517FE">
        <w:rPr>
          <w:rFonts w:ascii="Consolas" w:eastAsia="Times New Roman" w:hAnsi="Consolas" w:cs="Consolas"/>
          <w:color w:val="9CDCFE"/>
          <w:sz w:val="21"/>
          <w:szCs w:val="21"/>
          <w:lang w:eastAsia="es-MX"/>
        </w:rPr>
        <w:t>color</w:t>
      </w:r>
      <w:r w:rsidRPr="007517FE">
        <w:rPr>
          <w:rFonts w:ascii="Consolas" w:eastAsia="Times New Roman" w:hAnsi="Consolas" w:cs="Consolas"/>
          <w:color w:val="CCCCCC"/>
          <w:sz w:val="21"/>
          <w:szCs w:val="21"/>
          <w:lang w:eastAsia="es-MX"/>
        </w:rPr>
        <w:t xml:space="preserve">: </w:t>
      </w:r>
      <w:r w:rsidRPr="007517FE">
        <w:rPr>
          <w:rFonts w:ascii="Consolas" w:eastAsia="Times New Roman" w:hAnsi="Consolas" w:cs="Consolas"/>
          <w:color w:val="CE9178"/>
          <w:sz w:val="21"/>
          <w:szCs w:val="21"/>
          <w:lang w:eastAsia="es-MX"/>
        </w:rPr>
        <w:t>red</w:t>
      </w:r>
      <w:r w:rsidRPr="007517FE">
        <w:rPr>
          <w:rFonts w:ascii="Consolas" w:eastAsia="Times New Roman" w:hAnsi="Consolas" w:cs="Consolas"/>
          <w:color w:val="CCCCCC"/>
          <w:sz w:val="21"/>
          <w:szCs w:val="21"/>
          <w:lang w:eastAsia="es-MX"/>
        </w:rPr>
        <w:t>;</w:t>
      </w:r>
    </w:p>
    <w:p w14:paraId="3CB09143" w14:textId="77777777" w:rsidR="007C12A0" w:rsidRPr="007517FE" w:rsidRDefault="007C12A0" w:rsidP="007C12A0">
      <w:pPr>
        <w:shd w:val="clear" w:color="auto" w:fill="1F1F1F"/>
        <w:spacing w:after="0" w:line="285" w:lineRule="atLeast"/>
        <w:rPr>
          <w:rFonts w:ascii="Consolas" w:eastAsia="Times New Roman" w:hAnsi="Consolas" w:cs="Consolas"/>
          <w:color w:val="CCCCCC"/>
          <w:sz w:val="21"/>
          <w:szCs w:val="21"/>
          <w:lang w:eastAsia="es-MX"/>
        </w:rPr>
      </w:pPr>
      <w:r w:rsidRPr="007517FE">
        <w:rPr>
          <w:rFonts w:ascii="Consolas" w:eastAsia="Times New Roman" w:hAnsi="Consolas" w:cs="Consolas"/>
          <w:color w:val="CCCCCC"/>
          <w:sz w:val="21"/>
          <w:szCs w:val="21"/>
          <w:lang w:eastAsia="es-MX"/>
        </w:rPr>
        <w:t>}</w:t>
      </w:r>
    </w:p>
    <w:p w14:paraId="5CC19347" w14:textId="77777777" w:rsidR="007C12A0" w:rsidRDefault="007C12A0" w:rsidP="007C12A0">
      <w:pPr>
        <w:pStyle w:val="Prrafodelista"/>
      </w:pPr>
    </w:p>
    <w:p w14:paraId="093BDFC4" w14:textId="77777777" w:rsidR="007C12A0" w:rsidRPr="006A0D9D" w:rsidRDefault="007C12A0" w:rsidP="007C12A0">
      <w:pPr>
        <w:pStyle w:val="Prrafodelista"/>
      </w:pPr>
      <w:r w:rsidRPr="0011135A">
        <w:rPr>
          <w:noProof/>
        </w:rPr>
        <w:drawing>
          <wp:inline distT="0" distB="0" distL="0" distR="0" wp14:anchorId="6BEFBC72" wp14:editId="671D401F">
            <wp:extent cx="1047896" cy="1438476"/>
            <wp:effectExtent l="19050" t="19050" r="19050" b="28575"/>
            <wp:docPr id="17" name="Imagen 1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con confianza media"/>
                    <pic:cNvPicPr/>
                  </pic:nvPicPr>
                  <pic:blipFill>
                    <a:blip r:embed="rId39"/>
                    <a:stretch>
                      <a:fillRect/>
                    </a:stretch>
                  </pic:blipFill>
                  <pic:spPr>
                    <a:xfrm>
                      <a:off x="0" y="0"/>
                      <a:ext cx="1047896" cy="1438476"/>
                    </a:xfrm>
                    <a:prstGeom prst="rect">
                      <a:avLst/>
                    </a:prstGeom>
                    <a:ln>
                      <a:solidFill>
                        <a:schemeClr val="accent1"/>
                      </a:solidFill>
                    </a:ln>
                  </pic:spPr>
                </pic:pic>
              </a:graphicData>
            </a:graphic>
          </wp:inline>
        </w:drawing>
      </w:r>
    </w:p>
    <w:p w14:paraId="590414EE" w14:textId="77777777" w:rsidR="007C12A0" w:rsidRDefault="007C12A0" w:rsidP="007C12A0">
      <w:pPr>
        <w:pStyle w:val="Prrafodelista"/>
        <w:rPr>
          <w:b/>
          <w:bCs/>
        </w:rPr>
      </w:pPr>
    </w:p>
    <w:p w14:paraId="0CA3C72E" w14:textId="77777777" w:rsidR="007C12A0" w:rsidRDefault="007C12A0" w:rsidP="007C12A0">
      <w:pPr>
        <w:pStyle w:val="Prrafodelista"/>
        <w:rPr>
          <w:b/>
          <w:bCs/>
        </w:rPr>
      </w:pPr>
      <w:r>
        <w:rPr>
          <w:b/>
          <w:bCs/>
        </w:rPr>
        <w:t>Medidas</w:t>
      </w:r>
    </w:p>
    <w:p w14:paraId="021CE597" w14:textId="77777777" w:rsidR="007C12A0" w:rsidRDefault="007C12A0" w:rsidP="007C12A0">
      <w:pPr>
        <w:pStyle w:val="Prrafodelista"/>
        <w:rPr>
          <w:b/>
          <w:bCs/>
        </w:rPr>
      </w:pPr>
      <w:r>
        <w:rPr>
          <w:noProof/>
        </w:rPr>
        <w:drawing>
          <wp:inline distT="0" distB="0" distL="0" distR="0" wp14:anchorId="6831D5E0" wp14:editId="5AE6F2CD">
            <wp:extent cx="5534025" cy="4352925"/>
            <wp:effectExtent l="0" t="0" r="9525" b="9525"/>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4025" cy="4352925"/>
                    </a:xfrm>
                    <a:prstGeom prst="rect">
                      <a:avLst/>
                    </a:prstGeom>
                    <a:noFill/>
                    <a:ln>
                      <a:noFill/>
                    </a:ln>
                  </pic:spPr>
                </pic:pic>
              </a:graphicData>
            </a:graphic>
          </wp:inline>
        </w:drawing>
      </w:r>
    </w:p>
    <w:p w14:paraId="29A075F9" w14:textId="77777777" w:rsidR="007C12A0" w:rsidRDefault="007C12A0" w:rsidP="007C12A0">
      <w:pPr>
        <w:pStyle w:val="Prrafodelista"/>
        <w:rPr>
          <w:b/>
          <w:bCs/>
        </w:rPr>
      </w:pPr>
      <w:r>
        <w:rPr>
          <w:noProof/>
        </w:rPr>
        <w:lastRenderedPageBreak/>
        <w:drawing>
          <wp:inline distT="0" distB="0" distL="0" distR="0" wp14:anchorId="68FD890C" wp14:editId="617F84BF">
            <wp:extent cx="5314950" cy="4248150"/>
            <wp:effectExtent l="0" t="0" r="0" b="0"/>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4248150"/>
                    </a:xfrm>
                    <a:prstGeom prst="rect">
                      <a:avLst/>
                    </a:prstGeom>
                    <a:noFill/>
                    <a:ln>
                      <a:noFill/>
                    </a:ln>
                  </pic:spPr>
                </pic:pic>
              </a:graphicData>
            </a:graphic>
          </wp:inline>
        </w:drawing>
      </w:r>
    </w:p>
    <w:p w14:paraId="0BDA9A12" w14:textId="77777777" w:rsidR="007C12A0" w:rsidRDefault="007C12A0" w:rsidP="007C12A0">
      <w:pPr>
        <w:pStyle w:val="Prrafodelista"/>
        <w:rPr>
          <w:b/>
          <w:bCs/>
        </w:rPr>
      </w:pPr>
    </w:p>
    <w:p w14:paraId="5C554907" w14:textId="77777777" w:rsidR="007C12A0" w:rsidRDefault="007C12A0" w:rsidP="007C12A0">
      <w:pPr>
        <w:pStyle w:val="Prrafodelista"/>
        <w:rPr>
          <w:b/>
          <w:bCs/>
        </w:rPr>
      </w:pPr>
      <w:r>
        <w:rPr>
          <w:b/>
          <w:bCs/>
        </w:rPr>
        <w:t>Medidas em</w:t>
      </w:r>
    </w:p>
    <w:p w14:paraId="4EDF7CFD" w14:textId="77777777" w:rsidR="007C12A0" w:rsidRDefault="007C12A0" w:rsidP="007C12A0">
      <w:pPr>
        <w:pStyle w:val="Ttulo2"/>
        <w:shd w:val="clear" w:color="auto" w:fill="24385B"/>
        <w:spacing w:before="0" w:beforeAutospacing="0" w:after="0" w:afterAutospacing="0"/>
        <w:rPr>
          <w:rFonts w:ascii="Roboto" w:hAnsi="Roboto"/>
          <w:color w:val="EFF3F8"/>
        </w:rPr>
      </w:pPr>
      <w:r>
        <w:rPr>
          <w:rFonts w:ascii="Roboto" w:hAnsi="Roboto"/>
          <w:color w:val="EFF3F8"/>
        </w:rPr>
        <w:t>em: va a tomar el tamaño de fuente que tenga el padre directo, o en su defecto, a su ancestro más próximo que tenga un tamaño declarado.</w:t>
      </w:r>
    </w:p>
    <w:p w14:paraId="6ECAE1E1" w14:textId="77777777" w:rsidR="007C12A0" w:rsidRDefault="007C12A0" w:rsidP="007C12A0">
      <w:pPr>
        <w:pStyle w:val="Prrafodelista"/>
        <w:rPr>
          <w:b/>
          <w:bCs/>
        </w:rPr>
      </w:pPr>
    </w:p>
    <w:p w14:paraId="78486B1F" w14:textId="77777777" w:rsidR="007C12A0" w:rsidRDefault="007C12A0" w:rsidP="007C12A0">
      <w:pPr>
        <w:pStyle w:val="Prrafodelista"/>
        <w:rPr>
          <w:b/>
          <w:bCs/>
        </w:rPr>
      </w:pPr>
      <w:r>
        <w:rPr>
          <w:b/>
          <w:bCs/>
        </w:rPr>
        <w:t>1em =16px</w:t>
      </w:r>
    </w:p>
    <w:p w14:paraId="0D42842B" w14:textId="77777777" w:rsidR="007C12A0" w:rsidRDefault="007C12A0" w:rsidP="007C12A0">
      <w:pPr>
        <w:pStyle w:val="Prrafodelista"/>
        <w:rPr>
          <w:b/>
          <w:bCs/>
        </w:rPr>
      </w:pPr>
      <w:r>
        <w:rPr>
          <w:b/>
          <w:bCs/>
        </w:rPr>
        <w:t>Em toma como referencia el tamaño del padre directo.</w:t>
      </w:r>
    </w:p>
    <w:p w14:paraId="4BD51B7F" w14:textId="77777777" w:rsidR="007C12A0" w:rsidRDefault="007C12A0" w:rsidP="007C12A0">
      <w:pPr>
        <w:pStyle w:val="Prrafodelista"/>
        <w:rPr>
          <w:b/>
          <w:bCs/>
        </w:rPr>
      </w:pPr>
    </w:p>
    <w:p w14:paraId="498CA19D" w14:textId="77777777" w:rsidR="007C12A0" w:rsidRDefault="007C12A0" w:rsidP="007C12A0">
      <w:pPr>
        <w:pStyle w:val="Prrafodelista"/>
        <w:rPr>
          <w:rFonts w:ascii="Roboto" w:hAnsi="Roboto"/>
          <w:color w:val="EFF3F8"/>
          <w:sz w:val="21"/>
          <w:szCs w:val="21"/>
          <w:shd w:val="clear" w:color="auto" w:fill="24385B"/>
        </w:rPr>
      </w:pPr>
      <w:r>
        <w:rPr>
          <w:rFonts w:ascii="Roboto" w:hAnsi="Roboto"/>
          <w:color w:val="EFF3F8"/>
          <w:sz w:val="21"/>
          <w:szCs w:val="21"/>
          <w:shd w:val="clear" w:color="auto" w:fill="24385B"/>
        </w:rPr>
        <w:t>Una utilidad que se le suele dar a em (Cuando la aplicas bien) es la de escalar una página web, es decir, simplemente cambiando el tamaño de fuente de un padre general, puedes escalar todo un sitio web con base en dicha medida y cambiando solo un valor ^^</w:t>
      </w:r>
    </w:p>
    <w:p w14:paraId="3320F301" w14:textId="77777777" w:rsidR="007C12A0" w:rsidRDefault="007C12A0" w:rsidP="007C12A0">
      <w:pPr>
        <w:pStyle w:val="Prrafodelista"/>
        <w:rPr>
          <w:rFonts w:ascii="Roboto" w:hAnsi="Roboto"/>
          <w:color w:val="EFF3F8"/>
          <w:sz w:val="21"/>
          <w:szCs w:val="21"/>
          <w:shd w:val="clear" w:color="auto" w:fill="24385B"/>
        </w:rPr>
      </w:pPr>
    </w:p>
    <w:p w14:paraId="12174794" w14:textId="77777777" w:rsidR="007C12A0" w:rsidRDefault="007C12A0" w:rsidP="007C12A0">
      <w:pPr>
        <w:pStyle w:val="Prrafodelista"/>
        <w:rPr>
          <w:rFonts w:ascii="Roboto" w:hAnsi="Roboto"/>
          <w:color w:val="EFF3F8"/>
          <w:sz w:val="21"/>
          <w:szCs w:val="21"/>
          <w:shd w:val="clear" w:color="auto" w:fill="24385B"/>
        </w:rPr>
      </w:pPr>
      <w:r>
        <w:rPr>
          <w:rFonts w:ascii="Roboto" w:hAnsi="Roboto"/>
          <w:color w:val="EFF3F8"/>
          <w:sz w:val="21"/>
          <w:szCs w:val="21"/>
          <w:shd w:val="clear" w:color="auto" w:fill="24385B"/>
        </w:rPr>
        <w:t xml:space="preserve">Hay que tener cuidado cuando se anidan los elementos ya que em toma la medida del padre directo, y al anidar </w:t>
      </w:r>
      <w:proofErr w:type="gramStart"/>
      <w:r>
        <w:rPr>
          <w:rFonts w:ascii="Roboto" w:hAnsi="Roboto"/>
          <w:color w:val="EFF3F8"/>
          <w:sz w:val="21"/>
          <w:szCs w:val="21"/>
          <w:shd w:val="clear" w:color="auto" w:fill="24385B"/>
        </w:rPr>
        <w:t>este ira</w:t>
      </w:r>
      <w:proofErr w:type="gramEnd"/>
      <w:r>
        <w:rPr>
          <w:rFonts w:ascii="Roboto" w:hAnsi="Roboto"/>
          <w:color w:val="EFF3F8"/>
          <w:sz w:val="21"/>
          <w:szCs w:val="21"/>
          <w:shd w:val="clear" w:color="auto" w:fill="24385B"/>
        </w:rPr>
        <w:t xml:space="preserve"> escalándose o incrementando.</w:t>
      </w:r>
    </w:p>
    <w:p w14:paraId="2221C6EB" w14:textId="77777777" w:rsidR="007C12A0" w:rsidRDefault="007C12A0" w:rsidP="007C12A0">
      <w:pPr>
        <w:pStyle w:val="Prrafodelista"/>
        <w:rPr>
          <w:rFonts w:ascii="Roboto" w:hAnsi="Roboto"/>
          <w:color w:val="EFF3F8"/>
          <w:sz w:val="21"/>
          <w:szCs w:val="21"/>
          <w:shd w:val="clear" w:color="auto" w:fill="24385B"/>
        </w:rPr>
      </w:pPr>
      <w:r w:rsidRPr="006276FE">
        <w:rPr>
          <w:b/>
          <w:bCs/>
          <w:noProof/>
        </w:rPr>
        <w:lastRenderedPageBreak/>
        <w:drawing>
          <wp:inline distT="0" distB="0" distL="0" distR="0" wp14:anchorId="74148919" wp14:editId="52DC6BA2">
            <wp:extent cx="5612130" cy="3085465"/>
            <wp:effectExtent l="19050" t="19050" r="26670" b="19685"/>
            <wp:docPr id="20" name="Imagen 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hat o mensaje de texto&#10;&#10;Descripción generada automáticamente"/>
                    <pic:cNvPicPr/>
                  </pic:nvPicPr>
                  <pic:blipFill>
                    <a:blip r:embed="rId42"/>
                    <a:stretch>
                      <a:fillRect/>
                    </a:stretch>
                  </pic:blipFill>
                  <pic:spPr>
                    <a:xfrm>
                      <a:off x="0" y="0"/>
                      <a:ext cx="5612130" cy="3085465"/>
                    </a:xfrm>
                    <a:prstGeom prst="rect">
                      <a:avLst/>
                    </a:prstGeom>
                    <a:ln>
                      <a:solidFill>
                        <a:schemeClr val="accent1"/>
                      </a:solidFill>
                    </a:ln>
                  </pic:spPr>
                </pic:pic>
              </a:graphicData>
            </a:graphic>
          </wp:inline>
        </w:drawing>
      </w:r>
    </w:p>
    <w:p w14:paraId="04D8EA29" w14:textId="77777777" w:rsidR="007C12A0" w:rsidRDefault="007C12A0" w:rsidP="007C12A0">
      <w:pPr>
        <w:rPr>
          <w:b/>
          <w:bCs/>
        </w:rPr>
      </w:pPr>
      <w:r w:rsidRPr="009973BD">
        <w:rPr>
          <w:b/>
          <w:bCs/>
        </w:rPr>
        <w:t>Medidas rem</w:t>
      </w:r>
    </w:p>
    <w:p w14:paraId="109BD0A2" w14:textId="77777777" w:rsidR="007C12A0" w:rsidRDefault="007C12A0" w:rsidP="007C12A0">
      <w:r w:rsidRPr="00CE1E4B">
        <w:t xml:space="preserve">Rem siempre va a tener referencia al </w:t>
      </w:r>
      <w:r>
        <w:t>estilo q tenga la etiqueta root en este caso siempre va a ser html, q el navegador le agrega q es 16px. De donde 1rem=16px.</w:t>
      </w:r>
    </w:p>
    <w:p w14:paraId="449F90FF" w14:textId="77777777" w:rsidR="007C12A0" w:rsidRPr="00CE1E4B" w:rsidRDefault="007C12A0" w:rsidP="007C12A0">
      <w:r>
        <w:t>Existe un truco para facilitar el calculo del rem, q es establecer un Font-size en el html en 62.5% q quiere decir que de ahora en adelante 1rem será igual a 10px, para poder hacer calculos mas rapidos a la hora de establecer dimensiones. De donde al decir que el Font-size de la etiqueta p es 1.6 rem por 10px q equivale un rem viene a dar q la etiqueta p va a tener un Font-size de 16px.</w:t>
      </w:r>
    </w:p>
    <w:p w14:paraId="388A5EAE"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proofErr w:type="gramStart"/>
      <w:r w:rsidRPr="006B064A">
        <w:rPr>
          <w:rFonts w:ascii="Consolas" w:eastAsia="Times New Roman" w:hAnsi="Consolas" w:cs="Consolas"/>
          <w:color w:val="D7BA7D"/>
          <w:sz w:val="21"/>
          <w:szCs w:val="21"/>
          <w:lang w:val="en-US" w:eastAsia="es-MX"/>
        </w:rPr>
        <w:t>html</w:t>
      </w:r>
      <w:r w:rsidRPr="006B064A">
        <w:rPr>
          <w:rFonts w:ascii="Consolas" w:eastAsia="Times New Roman" w:hAnsi="Consolas" w:cs="Consolas"/>
          <w:color w:val="CCCCCC"/>
          <w:sz w:val="21"/>
          <w:szCs w:val="21"/>
          <w:lang w:val="en-US" w:eastAsia="es-MX"/>
        </w:rPr>
        <w:t>{</w:t>
      </w:r>
      <w:proofErr w:type="gramEnd"/>
    </w:p>
    <w:p w14:paraId="2F5EFD19"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font-size</w:t>
      </w:r>
      <w:r w:rsidRPr="006B064A">
        <w:rPr>
          <w:rFonts w:ascii="Consolas" w:eastAsia="Times New Roman" w:hAnsi="Consolas" w:cs="Consolas"/>
          <w:color w:val="CCCCCC"/>
          <w:sz w:val="21"/>
          <w:szCs w:val="21"/>
          <w:lang w:val="en-US" w:eastAsia="es-MX"/>
        </w:rPr>
        <w:t xml:space="preserve">: </w:t>
      </w:r>
      <w:proofErr w:type="gramStart"/>
      <w:r w:rsidRPr="006B064A">
        <w:rPr>
          <w:rFonts w:ascii="Consolas" w:eastAsia="Times New Roman" w:hAnsi="Consolas" w:cs="Consolas"/>
          <w:color w:val="B5CEA8"/>
          <w:sz w:val="21"/>
          <w:szCs w:val="21"/>
          <w:lang w:val="en-US" w:eastAsia="es-MX"/>
        </w:rPr>
        <w:t>62.5%</w:t>
      </w:r>
      <w:r w:rsidRPr="006B064A">
        <w:rPr>
          <w:rFonts w:ascii="Consolas" w:eastAsia="Times New Roman" w:hAnsi="Consolas" w:cs="Consolas"/>
          <w:color w:val="CCCCCC"/>
          <w:sz w:val="21"/>
          <w:szCs w:val="21"/>
          <w:lang w:val="en-US" w:eastAsia="es-MX"/>
        </w:rPr>
        <w:t>;</w:t>
      </w:r>
      <w:proofErr w:type="gramEnd"/>
    </w:p>
    <w:p w14:paraId="6A207149"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w:t>
      </w:r>
    </w:p>
    <w:p w14:paraId="79A6E91D"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proofErr w:type="gramStart"/>
      <w:r w:rsidRPr="006B064A">
        <w:rPr>
          <w:rFonts w:ascii="Consolas" w:eastAsia="Times New Roman" w:hAnsi="Consolas" w:cs="Consolas"/>
          <w:color w:val="D7BA7D"/>
          <w:sz w:val="21"/>
          <w:szCs w:val="21"/>
          <w:lang w:val="en-US" w:eastAsia="es-MX"/>
        </w:rPr>
        <w:t>p</w:t>
      </w:r>
      <w:r w:rsidRPr="006B064A">
        <w:rPr>
          <w:rFonts w:ascii="Consolas" w:eastAsia="Times New Roman" w:hAnsi="Consolas" w:cs="Consolas"/>
          <w:color w:val="CCCCCC"/>
          <w:sz w:val="21"/>
          <w:szCs w:val="21"/>
          <w:lang w:val="en-US" w:eastAsia="es-MX"/>
        </w:rPr>
        <w:t>{</w:t>
      </w:r>
      <w:proofErr w:type="gramEnd"/>
    </w:p>
    <w:p w14:paraId="1349F772"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font-size</w:t>
      </w: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B5CEA8"/>
          <w:sz w:val="21"/>
          <w:szCs w:val="21"/>
          <w:lang w:val="en-US" w:eastAsia="es-MX"/>
        </w:rPr>
        <w:t>1.</w:t>
      </w:r>
      <w:proofErr w:type="gramStart"/>
      <w:r w:rsidRPr="006B064A">
        <w:rPr>
          <w:rFonts w:ascii="Consolas" w:eastAsia="Times New Roman" w:hAnsi="Consolas" w:cs="Consolas"/>
          <w:color w:val="B5CEA8"/>
          <w:sz w:val="21"/>
          <w:szCs w:val="21"/>
          <w:lang w:val="en-US" w:eastAsia="es-MX"/>
        </w:rPr>
        <w:t>6rem</w:t>
      </w:r>
      <w:r w:rsidRPr="006B064A">
        <w:rPr>
          <w:rFonts w:ascii="Consolas" w:eastAsia="Times New Roman" w:hAnsi="Consolas" w:cs="Consolas"/>
          <w:color w:val="CCCCCC"/>
          <w:sz w:val="21"/>
          <w:szCs w:val="21"/>
          <w:lang w:val="en-US" w:eastAsia="es-MX"/>
        </w:rPr>
        <w:t>;</w:t>
      </w:r>
      <w:proofErr w:type="gramEnd"/>
    </w:p>
    <w:p w14:paraId="17A69846" w14:textId="77777777" w:rsidR="007C12A0" w:rsidRPr="00105EAF"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105EAF">
        <w:rPr>
          <w:rFonts w:ascii="Consolas" w:eastAsia="Times New Roman" w:hAnsi="Consolas" w:cs="Consolas"/>
          <w:color w:val="CCCCCC"/>
          <w:sz w:val="21"/>
          <w:szCs w:val="21"/>
          <w:lang w:val="en-US" w:eastAsia="es-MX"/>
        </w:rPr>
        <w:t>}</w:t>
      </w:r>
    </w:p>
    <w:p w14:paraId="6D2C7052" w14:textId="77777777" w:rsidR="007C12A0" w:rsidRPr="00105EAF" w:rsidRDefault="007C12A0" w:rsidP="007C12A0">
      <w:pPr>
        <w:pStyle w:val="Prrafodelista"/>
        <w:rPr>
          <w:b/>
          <w:bCs/>
          <w:lang w:val="en-US"/>
        </w:rPr>
      </w:pPr>
    </w:p>
    <w:p w14:paraId="5CDDF126" w14:textId="77777777" w:rsidR="007C12A0" w:rsidRDefault="007C12A0" w:rsidP="007C12A0">
      <w:pPr>
        <w:pStyle w:val="Prrafodelista"/>
        <w:rPr>
          <w:b/>
          <w:bCs/>
        </w:rPr>
      </w:pPr>
      <w:r>
        <w:rPr>
          <w:b/>
          <w:bCs/>
        </w:rPr>
        <w:t xml:space="preserve">Estructura definitiva de un archivo </w:t>
      </w:r>
      <w:proofErr w:type="gramStart"/>
      <w:r>
        <w:rPr>
          <w:b/>
          <w:bCs/>
        </w:rPr>
        <w:t>css ,usar</w:t>
      </w:r>
      <w:proofErr w:type="gramEnd"/>
      <w:r>
        <w:rPr>
          <w:b/>
          <w:bCs/>
        </w:rPr>
        <w:t xml:space="preserve"> siempre las medidas rem seteadas previamente.</w:t>
      </w:r>
    </w:p>
    <w:p w14:paraId="49792648"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569CD6"/>
          <w:sz w:val="21"/>
          <w:szCs w:val="21"/>
          <w:lang w:val="en-US" w:eastAsia="es-MX"/>
        </w:rPr>
        <w:t>*</w:t>
      </w:r>
      <w:r w:rsidRPr="006B064A">
        <w:rPr>
          <w:rFonts w:ascii="Consolas" w:eastAsia="Times New Roman" w:hAnsi="Consolas" w:cs="Consolas"/>
          <w:color w:val="CCCCCC"/>
          <w:sz w:val="21"/>
          <w:szCs w:val="21"/>
          <w:lang w:val="en-US" w:eastAsia="es-MX"/>
        </w:rPr>
        <w:t>{</w:t>
      </w:r>
    </w:p>
    <w:p w14:paraId="47BE6C13"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box-sizing</w:t>
      </w: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CE9178"/>
          <w:sz w:val="21"/>
          <w:szCs w:val="21"/>
          <w:lang w:val="en-US" w:eastAsia="es-MX"/>
        </w:rPr>
        <w:t>border-</w:t>
      </w:r>
      <w:proofErr w:type="gramStart"/>
      <w:r w:rsidRPr="006B064A">
        <w:rPr>
          <w:rFonts w:ascii="Consolas" w:eastAsia="Times New Roman" w:hAnsi="Consolas" w:cs="Consolas"/>
          <w:color w:val="CE9178"/>
          <w:sz w:val="21"/>
          <w:szCs w:val="21"/>
          <w:lang w:val="en-US" w:eastAsia="es-MX"/>
        </w:rPr>
        <w:t>box</w:t>
      </w:r>
      <w:r w:rsidRPr="006B064A">
        <w:rPr>
          <w:rFonts w:ascii="Consolas" w:eastAsia="Times New Roman" w:hAnsi="Consolas" w:cs="Consolas"/>
          <w:color w:val="CCCCCC"/>
          <w:sz w:val="21"/>
          <w:szCs w:val="21"/>
          <w:lang w:val="en-US" w:eastAsia="es-MX"/>
        </w:rPr>
        <w:t>;</w:t>
      </w:r>
      <w:proofErr w:type="gramEnd"/>
    </w:p>
    <w:p w14:paraId="6F44FF86"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margin</w:t>
      </w:r>
      <w:r w:rsidRPr="006B064A">
        <w:rPr>
          <w:rFonts w:ascii="Consolas" w:eastAsia="Times New Roman" w:hAnsi="Consolas" w:cs="Consolas"/>
          <w:color w:val="CCCCCC"/>
          <w:sz w:val="21"/>
          <w:szCs w:val="21"/>
          <w:lang w:val="en-US" w:eastAsia="es-MX"/>
        </w:rPr>
        <w:t xml:space="preserve">: </w:t>
      </w:r>
      <w:proofErr w:type="gramStart"/>
      <w:r w:rsidRPr="006B064A">
        <w:rPr>
          <w:rFonts w:ascii="Consolas" w:eastAsia="Times New Roman" w:hAnsi="Consolas" w:cs="Consolas"/>
          <w:color w:val="B5CEA8"/>
          <w:sz w:val="21"/>
          <w:szCs w:val="21"/>
          <w:lang w:val="en-US" w:eastAsia="es-MX"/>
        </w:rPr>
        <w:t>0</w:t>
      </w:r>
      <w:r w:rsidRPr="006B064A">
        <w:rPr>
          <w:rFonts w:ascii="Consolas" w:eastAsia="Times New Roman" w:hAnsi="Consolas" w:cs="Consolas"/>
          <w:color w:val="CCCCCC"/>
          <w:sz w:val="21"/>
          <w:szCs w:val="21"/>
          <w:lang w:val="en-US" w:eastAsia="es-MX"/>
        </w:rPr>
        <w:t>;</w:t>
      </w:r>
      <w:proofErr w:type="gramEnd"/>
    </w:p>
    <w:p w14:paraId="450BA3BA"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padding</w:t>
      </w:r>
      <w:r w:rsidRPr="006B064A">
        <w:rPr>
          <w:rFonts w:ascii="Consolas" w:eastAsia="Times New Roman" w:hAnsi="Consolas" w:cs="Consolas"/>
          <w:color w:val="CCCCCC"/>
          <w:sz w:val="21"/>
          <w:szCs w:val="21"/>
          <w:lang w:val="en-US" w:eastAsia="es-MX"/>
        </w:rPr>
        <w:t xml:space="preserve">: </w:t>
      </w:r>
      <w:proofErr w:type="gramStart"/>
      <w:r w:rsidRPr="006B064A">
        <w:rPr>
          <w:rFonts w:ascii="Consolas" w:eastAsia="Times New Roman" w:hAnsi="Consolas" w:cs="Consolas"/>
          <w:color w:val="B5CEA8"/>
          <w:sz w:val="21"/>
          <w:szCs w:val="21"/>
          <w:lang w:val="en-US" w:eastAsia="es-MX"/>
        </w:rPr>
        <w:t>0</w:t>
      </w:r>
      <w:r w:rsidRPr="006B064A">
        <w:rPr>
          <w:rFonts w:ascii="Consolas" w:eastAsia="Times New Roman" w:hAnsi="Consolas" w:cs="Consolas"/>
          <w:color w:val="CCCCCC"/>
          <w:sz w:val="21"/>
          <w:szCs w:val="21"/>
          <w:lang w:val="en-US" w:eastAsia="es-MX"/>
        </w:rPr>
        <w:t>;</w:t>
      </w:r>
      <w:proofErr w:type="gramEnd"/>
    </w:p>
    <w:p w14:paraId="6A94EDB6"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w:t>
      </w:r>
    </w:p>
    <w:p w14:paraId="6E704278"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proofErr w:type="gramStart"/>
      <w:r w:rsidRPr="006B064A">
        <w:rPr>
          <w:rFonts w:ascii="Consolas" w:eastAsia="Times New Roman" w:hAnsi="Consolas" w:cs="Consolas"/>
          <w:color w:val="D7BA7D"/>
          <w:sz w:val="21"/>
          <w:szCs w:val="21"/>
          <w:lang w:val="en-US" w:eastAsia="es-MX"/>
        </w:rPr>
        <w:t>html</w:t>
      </w:r>
      <w:r w:rsidRPr="006B064A">
        <w:rPr>
          <w:rFonts w:ascii="Consolas" w:eastAsia="Times New Roman" w:hAnsi="Consolas" w:cs="Consolas"/>
          <w:color w:val="CCCCCC"/>
          <w:sz w:val="21"/>
          <w:szCs w:val="21"/>
          <w:lang w:val="en-US" w:eastAsia="es-MX"/>
        </w:rPr>
        <w:t>{</w:t>
      </w:r>
      <w:proofErr w:type="gramEnd"/>
    </w:p>
    <w:p w14:paraId="63B2F040"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 xml:space="preserve">    </w:t>
      </w:r>
      <w:r w:rsidRPr="006B064A">
        <w:rPr>
          <w:rFonts w:ascii="Consolas" w:eastAsia="Times New Roman" w:hAnsi="Consolas" w:cs="Consolas"/>
          <w:color w:val="9CDCFE"/>
          <w:sz w:val="21"/>
          <w:szCs w:val="21"/>
          <w:lang w:val="en-US" w:eastAsia="es-MX"/>
        </w:rPr>
        <w:t>font-size</w:t>
      </w:r>
      <w:r w:rsidRPr="006B064A">
        <w:rPr>
          <w:rFonts w:ascii="Consolas" w:eastAsia="Times New Roman" w:hAnsi="Consolas" w:cs="Consolas"/>
          <w:color w:val="CCCCCC"/>
          <w:sz w:val="21"/>
          <w:szCs w:val="21"/>
          <w:lang w:val="en-US" w:eastAsia="es-MX"/>
        </w:rPr>
        <w:t xml:space="preserve">: </w:t>
      </w:r>
      <w:proofErr w:type="gramStart"/>
      <w:r w:rsidRPr="006B064A">
        <w:rPr>
          <w:rFonts w:ascii="Consolas" w:eastAsia="Times New Roman" w:hAnsi="Consolas" w:cs="Consolas"/>
          <w:color w:val="B5CEA8"/>
          <w:sz w:val="21"/>
          <w:szCs w:val="21"/>
          <w:lang w:val="en-US" w:eastAsia="es-MX"/>
        </w:rPr>
        <w:t>62.5%</w:t>
      </w:r>
      <w:r w:rsidRPr="006B064A">
        <w:rPr>
          <w:rFonts w:ascii="Consolas" w:eastAsia="Times New Roman" w:hAnsi="Consolas" w:cs="Consolas"/>
          <w:color w:val="CCCCCC"/>
          <w:sz w:val="21"/>
          <w:szCs w:val="21"/>
          <w:lang w:val="en-US" w:eastAsia="es-MX"/>
        </w:rPr>
        <w:t>;</w:t>
      </w:r>
      <w:proofErr w:type="gramEnd"/>
    </w:p>
    <w:p w14:paraId="62B7AE6D" w14:textId="77777777" w:rsidR="007C12A0" w:rsidRPr="006B064A" w:rsidRDefault="007C12A0" w:rsidP="007C12A0">
      <w:pPr>
        <w:shd w:val="clear" w:color="auto" w:fill="1F1F1F"/>
        <w:spacing w:after="0" w:line="285" w:lineRule="atLeast"/>
        <w:rPr>
          <w:rFonts w:ascii="Consolas" w:eastAsia="Times New Roman" w:hAnsi="Consolas" w:cs="Consolas"/>
          <w:color w:val="CCCCCC"/>
          <w:sz w:val="21"/>
          <w:szCs w:val="21"/>
          <w:lang w:val="en-US" w:eastAsia="es-MX"/>
        </w:rPr>
      </w:pPr>
      <w:r w:rsidRPr="006B064A">
        <w:rPr>
          <w:rFonts w:ascii="Consolas" w:eastAsia="Times New Roman" w:hAnsi="Consolas" w:cs="Consolas"/>
          <w:color w:val="CCCCCC"/>
          <w:sz w:val="21"/>
          <w:szCs w:val="21"/>
          <w:lang w:val="en-US" w:eastAsia="es-MX"/>
        </w:rPr>
        <w:t>}</w:t>
      </w:r>
    </w:p>
    <w:p w14:paraId="3BAB6A02" w14:textId="77777777" w:rsidR="007C12A0" w:rsidRPr="006B064A" w:rsidRDefault="007C12A0" w:rsidP="007C12A0">
      <w:pPr>
        <w:pStyle w:val="Prrafodelista"/>
        <w:rPr>
          <w:b/>
          <w:bCs/>
          <w:lang w:val="en-US"/>
        </w:rPr>
      </w:pPr>
    </w:p>
    <w:p w14:paraId="3A0EA379" w14:textId="77777777" w:rsidR="007C12A0" w:rsidRPr="006B064A" w:rsidRDefault="007C12A0" w:rsidP="007C12A0">
      <w:pPr>
        <w:pStyle w:val="Prrafodelista"/>
        <w:rPr>
          <w:b/>
          <w:bCs/>
          <w:lang w:val="en-US"/>
        </w:rPr>
      </w:pPr>
      <w:r w:rsidRPr="006B064A">
        <w:rPr>
          <w:b/>
          <w:bCs/>
          <w:lang w:val="en-US"/>
        </w:rPr>
        <w:lastRenderedPageBreak/>
        <w:t>Max/Min width</w:t>
      </w:r>
    </w:p>
    <w:p w14:paraId="5EA21D24" w14:textId="77777777" w:rsidR="007C12A0" w:rsidRDefault="007C12A0" w:rsidP="007C12A0">
      <w:pPr>
        <w:pStyle w:val="Prrafodelista"/>
      </w:pPr>
      <w:r>
        <w:t>Cuando vayamos a utilizar el min y el max en el width debemos tener un width base casi siempre en %.</w:t>
      </w:r>
    </w:p>
    <w:p w14:paraId="0C44D329" w14:textId="77777777" w:rsidR="007C12A0" w:rsidRDefault="007C12A0" w:rsidP="007C12A0">
      <w:pPr>
        <w:pStyle w:val="Prrafodelista"/>
        <w:rPr>
          <w:b/>
          <w:bCs/>
        </w:rPr>
      </w:pPr>
      <w:r w:rsidRPr="002F1CA3">
        <w:rPr>
          <w:b/>
          <w:bCs/>
        </w:rPr>
        <w:t>Position</w:t>
      </w:r>
    </w:p>
    <w:p w14:paraId="476580A5" w14:textId="77777777" w:rsidR="007C12A0" w:rsidRPr="00823CC3" w:rsidRDefault="007C12A0" w:rsidP="007C12A0">
      <w:pPr>
        <w:pStyle w:val="Prrafodelista"/>
      </w:pPr>
      <w:r w:rsidRPr="00823CC3">
        <w:t>Todas las etiquetas tienen un posicionamiento static por defecto</w:t>
      </w:r>
      <w:r>
        <w:t xml:space="preserve"> y no se puede usar el posicionamiento botón, up, left y right. </w:t>
      </w:r>
    </w:p>
    <w:p w14:paraId="1C050EFD" w14:textId="77777777" w:rsidR="007C12A0" w:rsidRDefault="007C12A0" w:rsidP="007C12A0">
      <w:pPr>
        <w:pStyle w:val="Prrafodelista"/>
      </w:pPr>
      <w:r w:rsidRPr="009F06E9">
        <w:rPr>
          <w:noProof/>
        </w:rPr>
        <w:drawing>
          <wp:inline distT="0" distB="0" distL="0" distR="0" wp14:anchorId="6D1A00E3" wp14:editId="19A0F8E8">
            <wp:extent cx="4067175" cy="2975982"/>
            <wp:effectExtent l="19050" t="19050" r="9525" b="1524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43"/>
                    <a:srcRect l="4753" t="10696" r="4785" b="10589"/>
                    <a:stretch/>
                  </pic:blipFill>
                  <pic:spPr bwMode="auto">
                    <a:xfrm>
                      <a:off x="0" y="0"/>
                      <a:ext cx="4073337" cy="29804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91CB99C" w14:textId="77777777" w:rsidR="007C12A0" w:rsidRDefault="007C12A0" w:rsidP="007C12A0">
      <w:pPr>
        <w:pStyle w:val="Prrafodelista"/>
      </w:pPr>
    </w:p>
    <w:p w14:paraId="2E0943E7" w14:textId="77777777" w:rsidR="007C12A0" w:rsidRPr="006F1ABB" w:rsidRDefault="007C12A0" w:rsidP="007C12A0">
      <w:pPr>
        <w:pStyle w:val="Prrafodelista"/>
      </w:pPr>
      <w:r>
        <w:rPr>
          <w:rStyle w:val="Textoennegrita"/>
          <w:rFonts w:ascii="Roboto" w:hAnsi="Roboto"/>
          <w:color w:val="EFF3F8"/>
          <w:sz w:val="21"/>
          <w:szCs w:val="21"/>
          <w:shd w:val="clear" w:color="auto" w:fill="24385B"/>
        </w:rPr>
        <w:t>Valores de position</w:t>
      </w:r>
      <w:r>
        <w:rPr>
          <w:rFonts w:ascii="Roboto" w:hAnsi="Roboto"/>
          <w:color w:val="EFF3F8"/>
          <w:sz w:val="21"/>
          <w:szCs w:val="21"/>
        </w:rPr>
        <w:br/>
      </w:r>
      <w:r>
        <w:rPr>
          <w:rStyle w:val="Textoennegrita"/>
          <w:rFonts w:ascii="Roboto" w:hAnsi="Roboto"/>
          <w:color w:val="EFF3F8"/>
          <w:sz w:val="21"/>
          <w:szCs w:val="21"/>
          <w:shd w:val="clear" w:color="auto" w:fill="24385B"/>
        </w:rPr>
        <w:t>Static:</w:t>
      </w:r>
      <w:r>
        <w:rPr>
          <w:rFonts w:ascii="Roboto" w:hAnsi="Roboto"/>
          <w:color w:val="EFF3F8"/>
          <w:sz w:val="21"/>
          <w:szCs w:val="21"/>
          <w:shd w:val="clear" w:color="auto" w:fill="24385B"/>
        </w:rPr>
        <w:t> Posición por defecto de los elementos, conservan la posición y espacio de donde son colocados (estáticos). No se puede usar top, right, bottom y left en esta posición.</w:t>
      </w:r>
      <w:r>
        <w:rPr>
          <w:rFonts w:ascii="Roboto" w:hAnsi="Roboto"/>
          <w:color w:val="EFF3F8"/>
          <w:sz w:val="21"/>
          <w:szCs w:val="21"/>
        </w:rPr>
        <w:br/>
      </w:r>
      <w:r>
        <w:rPr>
          <w:rStyle w:val="Textoennegrita"/>
          <w:rFonts w:ascii="Roboto" w:hAnsi="Roboto"/>
          <w:color w:val="EFF3F8"/>
          <w:sz w:val="21"/>
          <w:szCs w:val="21"/>
          <w:shd w:val="clear" w:color="auto" w:fill="24385B"/>
        </w:rPr>
        <w:t>Absolute:</w:t>
      </w:r>
      <w:r>
        <w:rPr>
          <w:rFonts w:ascii="Roboto" w:hAnsi="Roboto"/>
          <w:color w:val="EFF3F8"/>
          <w:sz w:val="21"/>
          <w:szCs w:val="21"/>
          <w:shd w:val="clear" w:color="auto" w:fill="24385B"/>
        </w:rPr>
        <w:t> Permanecen en la posición de donde fueron colocados pero pierden su espacio físico (se sobreponen a los elementos que ocupan dicho espacio), se los puede posicionar mediante las propiedades top, right, bottom y left.</w:t>
      </w:r>
      <w:r>
        <w:rPr>
          <w:rFonts w:ascii="Roboto" w:hAnsi="Roboto"/>
          <w:color w:val="EFF3F8"/>
          <w:sz w:val="21"/>
          <w:szCs w:val="21"/>
        </w:rPr>
        <w:br/>
      </w:r>
      <w:r>
        <w:rPr>
          <w:rFonts w:ascii="Roboto" w:hAnsi="Roboto"/>
          <w:color w:val="EFF3F8"/>
          <w:sz w:val="21"/>
          <w:szCs w:val="21"/>
          <w:shd w:val="clear" w:color="auto" w:fill="24385B"/>
        </w:rPr>
        <w:t>Importante: Al aplicar las propiedades top, right, bottom y left se tomará de referencia al contenedor más cercano con posición relativa.</w:t>
      </w:r>
      <w:r>
        <w:rPr>
          <w:rFonts w:ascii="Roboto" w:hAnsi="Roboto"/>
          <w:color w:val="EFF3F8"/>
          <w:sz w:val="21"/>
          <w:szCs w:val="21"/>
        </w:rPr>
        <w:br/>
      </w:r>
      <w:r>
        <w:rPr>
          <w:rStyle w:val="Textoennegrita"/>
          <w:rFonts w:ascii="Roboto" w:hAnsi="Roboto"/>
          <w:color w:val="EFF3F8"/>
          <w:sz w:val="21"/>
          <w:szCs w:val="21"/>
          <w:shd w:val="clear" w:color="auto" w:fill="24385B"/>
        </w:rPr>
        <w:t>Relative:</w:t>
      </w:r>
      <w:r>
        <w:rPr>
          <w:rFonts w:ascii="Roboto" w:hAnsi="Roboto"/>
          <w:color w:val="EFF3F8"/>
          <w:sz w:val="21"/>
          <w:szCs w:val="21"/>
          <w:shd w:val="clear" w:color="auto" w:fill="24385B"/>
        </w:rPr>
        <w:t> Conservan su posición original y espacio físico pero se los puede posicionar mediante las propiedades top, right, bottom y left sin perder dicho espacio físico.</w:t>
      </w:r>
      <w:r>
        <w:rPr>
          <w:rFonts w:ascii="Roboto" w:hAnsi="Roboto"/>
          <w:color w:val="EFF3F8"/>
          <w:sz w:val="21"/>
          <w:szCs w:val="21"/>
        </w:rPr>
        <w:br/>
      </w:r>
      <w:r>
        <w:rPr>
          <w:rStyle w:val="Textoennegrita"/>
          <w:rFonts w:ascii="Roboto" w:hAnsi="Roboto"/>
          <w:color w:val="EFF3F8"/>
          <w:sz w:val="21"/>
          <w:szCs w:val="21"/>
          <w:shd w:val="clear" w:color="auto" w:fill="24385B"/>
        </w:rPr>
        <w:t>Fixed:</w:t>
      </w:r>
      <w:r>
        <w:rPr>
          <w:rFonts w:ascii="Roboto" w:hAnsi="Roboto"/>
          <w:color w:val="EFF3F8"/>
          <w:sz w:val="21"/>
          <w:szCs w:val="21"/>
          <w:shd w:val="clear" w:color="auto" w:fill="24385B"/>
        </w:rPr>
        <w:t> Pierden su espacio físico y permanecen de forma fija (siguen el scroll, se colocan al lado izquierdo del viewport), se los puede posicionar mediante las propiedades de top, right, bottom y left.</w:t>
      </w:r>
      <w:r>
        <w:rPr>
          <w:rFonts w:ascii="Roboto" w:hAnsi="Roboto"/>
          <w:color w:val="EFF3F8"/>
          <w:sz w:val="21"/>
          <w:szCs w:val="21"/>
        </w:rPr>
        <w:br/>
      </w:r>
      <w:r>
        <w:rPr>
          <w:rStyle w:val="Textoennegrita"/>
          <w:rFonts w:ascii="Roboto" w:hAnsi="Roboto"/>
          <w:color w:val="EFF3F8"/>
          <w:sz w:val="21"/>
          <w:szCs w:val="21"/>
          <w:shd w:val="clear" w:color="auto" w:fill="24385B"/>
        </w:rPr>
        <w:t>Sticky:</w:t>
      </w:r>
      <w:r>
        <w:rPr>
          <w:rFonts w:ascii="Roboto" w:hAnsi="Roboto"/>
          <w:color w:val="EFF3F8"/>
          <w:sz w:val="21"/>
          <w:szCs w:val="21"/>
          <w:shd w:val="clear" w:color="auto" w:fill="24385B"/>
        </w:rPr>
        <w:t> Conservan su espacio físico pero cuando el scroll los alcanza lo siguen (sin perder dicho espacio físico), es muy usado para barras de navegación y se lo puede posicionar con las propiedades top, right, bottom y left.</w:t>
      </w:r>
    </w:p>
    <w:p w14:paraId="73B541AD" w14:textId="77777777" w:rsidR="007C12A0" w:rsidRDefault="007C12A0" w:rsidP="009B715A">
      <w:pPr>
        <w:rPr>
          <w:color w:val="000000" w:themeColor="text1"/>
        </w:rPr>
      </w:pPr>
    </w:p>
    <w:p w14:paraId="7703FB7D" w14:textId="65E9429D" w:rsidR="0084099B" w:rsidRDefault="0084099B" w:rsidP="009B715A">
      <w:r>
        <w:rPr>
          <w:noProof/>
        </w:rPr>
        <w:lastRenderedPageBreak/>
        <w:drawing>
          <wp:inline distT="0" distB="0" distL="0" distR="0" wp14:anchorId="3FF50198" wp14:editId="37C08FCC">
            <wp:extent cx="2409300" cy="2409300"/>
            <wp:effectExtent l="0" t="0" r="0" b="0"/>
            <wp:docPr id="395530361" name="Imagen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6824" cy="2416824"/>
                    </a:xfrm>
                    <a:prstGeom prst="rect">
                      <a:avLst/>
                    </a:prstGeom>
                    <a:noFill/>
                    <a:ln>
                      <a:noFill/>
                    </a:ln>
                  </pic:spPr>
                </pic:pic>
              </a:graphicData>
            </a:graphic>
          </wp:inline>
        </w:drawing>
      </w:r>
      <w:r w:rsidRPr="0084099B">
        <w:t xml:space="preserve"> </w:t>
      </w:r>
      <w:r>
        <w:rPr>
          <w:noProof/>
        </w:rPr>
        <w:drawing>
          <wp:inline distT="0" distB="0" distL="0" distR="0" wp14:anchorId="61140E40" wp14:editId="5EE1F3CE">
            <wp:extent cx="2401349" cy="2401349"/>
            <wp:effectExtent l="0" t="0" r="0" b="0"/>
            <wp:docPr id="189163926"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H="1">
                      <a:off x="0" y="0"/>
                      <a:ext cx="2415198" cy="2415198"/>
                    </a:xfrm>
                    <a:prstGeom prst="rect">
                      <a:avLst/>
                    </a:prstGeom>
                    <a:noFill/>
                    <a:ln>
                      <a:noFill/>
                    </a:ln>
                  </pic:spPr>
                </pic:pic>
              </a:graphicData>
            </a:graphic>
          </wp:inline>
        </w:drawing>
      </w:r>
      <w:r w:rsidRPr="0084099B">
        <w:t xml:space="preserve"> </w:t>
      </w:r>
      <w:r>
        <w:rPr>
          <w:noProof/>
        </w:rPr>
        <w:drawing>
          <wp:inline distT="0" distB="0" distL="0" distR="0" wp14:anchorId="615F57C1" wp14:editId="3A1F48EA">
            <wp:extent cx="2091193" cy="2091193"/>
            <wp:effectExtent l="0" t="0" r="4445" b="4445"/>
            <wp:docPr id="1230732765"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280" cy="2095280"/>
                    </a:xfrm>
                    <a:prstGeom prst="rect">
                      <a:avLst/>
                    </a:prstGeom>
                    <a:noFill/>
                    <a:ln>
                      <a:noFill/>
                    </a:ln>
                  </pic:spPr>
                </pic:pic>
              </a:graphicData>
            </a:graphic>
          </wp:inline>
        </w:drawing>
      </w:r>
      <w:r w:rsidRPr="0084099B">
        <w:t xml:space="preserve"> </w:t>
      </w:r>
      <w:r>
        <w:rPr>
          <w:noProof/>
        </w:rPr>
        <w:drawing>
          <wp:inline distT="0" distB="0" distL="0" distR="0" wp14:anchorId="4D726B47" wp14:editId="4D482410">
            <wp:extent cx="2194615" cy="2194615"/>
            <wp:effectExtent l="0" t="0" r="0" b="0"/>
            <wp:docPr id="299584881"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7939" cy="2197939"/>
                    </a:xfrm>
                    <a:prstGeom prst="rect">
                      <a:avLst/>
                    </a:prstGeom>
                    <a:noFill/>
                    <a:ln>
                      <a:noFill/>
                    </a:ln>
                  </pic:spPr>
                </pic:pic>
              </a:graphicData>
            </a:graphic>
          </wp:inline>
        </w:drawing>
      </w:r>
      <w:r w:rsidRPr="0084099B">
        <w:t xml:space="preserve"> </w:t>
      </w:r>
      <w:r>
        <w:rPr>
          <w:noProof/>
        </w:rPr>
        <w:drawing>
          <wp:inline distT="0" distB="0" distL="0" distR="0" wp14:anchorId="02263B14" wp14:editId="7AFD8A78">
            <wp:extent cx="2194560" cy="2194560"/>
            <wp:effectExtent l="0" t="0" r="0" b="0"/>
            <wp:docPr id="58875580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1599" cy="2201599"/>
                    </a:xfrm>
                    <a:prstGeom prst="rect">
                      <a:avLst/>
                    </a:prstGeom>
                    <a:noFill/>
                    <a:ln>
                      <a:noFill/>
                    </a:ln>
                  </pic:spPr>
                </pic:pic>
              </a:graphicData>
            </a:graphic>
          </wp:inline>
        </w:drawing>
      </w:r>
    </w:p>
    <w:p w14:paraId="44686F71" w14:textId="543A41E0" w:rsidR="0084099B" w:rsidRPr="0084099B" w:rsidRDefault="0084099B" w:rsidP="0084099B">
      <w:pPr>
        <w:rPr>
          <w:b/>
          <w:bCs/>
        </w:rPr>
      </w:pPr>
      <w:r w:rsidRPr="0084099B">
        <w:rPr>
          <w:b/>
          <w:bCs/>
        </w:rPr>
        <w:t>Display</w:t>
      </w:r>
    </w:p>
    <w:p w14:paraId="04A19439" w14:textId="2CCE01DA" w:rsidR="0084099B" w:rsidRDefault="00F87942" w:rsidP="009B715A">
      <w:pPr>
        <w:rPr>
          <w:color w:val="000000" w:themeColor="text1"/>
        </w:rPr>
      </w:pPr>
      <w:r w:rsidRPr="00F87942">
        <w:rPr>
          <w:noProof/>
          <w:color w:val="000000" w:themeColor="text1"/>
        </w:rPr>
        <w:lastRenderedPageBreak/>
        <w:drawing>
          <wp:inline distT="0" distB="0" distL="0" distR="0" wp14:anchorId="7629C243" wp14:editId="3B0E7BC7">
            <wp:extent cx="3486637" cy="4725059"/>
            <wp:effectExtent l="0" t="0" r="0" b="0"/>
            <wp:docPr id="2111348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8691" name="Imagen 1" descr="Texto&#10;&#10;Descripción generada automáticamente"/>
                    <pic:cNvPicPr/>
                  </pic:nvPicPr>
                  <pic:blipFill>
                    <a:blip r:embed="rId49"/>
                    <a:stretch>
                      <a:fillRect/>
                    </a:stretch>
                  </pic:blipFill>
                  <pic:spPr>
                    <a:xfrm>
                      <a:off x="0" y="0"/>
                      <a:ext cx="3486637" cy="4725059"/>
                    </a:xfrm>
                    <a:prstGeom prst="rect">
                      <a:avLst/>
                    </a:prstGeom>
                  </pic:spPr>
                </pic:pic>
              </a:graphicData>
            </a:graphic>
          </wp:inline>
        </w:drawing>
      </w:r>
    </w:p>
    <w:p w14:paraId="20A1978C" w14:textId="136E4D09" w:rsidR="00F87942" w:rsidRPr="00F87942" w:rsidRDefault="00F87942" w:rsidP="009B715A">
      <w:pPr>
        <w:rPr>
          <w:color w:val="000000" w:themeColor="text1"/>
          <w:lang w:val="es-ES"/>
        </w:rPr>
      </w:pPr>
      <w:r w:rsidRPr="00F87942">
        <w:rPr>
          <w:color w:val="000000" w:themeColor="text1"/>
          <w:lang w:val="es-ES"/>
        </w:rPr>
        <w:t xml:space="preserve">Ej de </w:t>
      </w:r>
      <w:proofErr w:type="gramStart"/>
      <w:r>
        <w:rPr>
          <w:color w:val="000000" w:themeColor="text1"/>
          <w:lang w:val="es-ES"/>
        </w:rPr>
        <w:t>display:</w:t>
      </w:r>
      <w:r w:rsidRPr="00F87942">
        <w:rPr>
          <w:color w:val="000000" w:themeColor="text1"/>
          <w:lang w:val="es-ES"/>
        </w:rPr>
        <w:t>block</w:t>
      </w:r>
      <w:proofErr w:type="gramEnd"/>
      <w:r w:rsidRPr="00F87942">
        <w:rPr>
          <w:color w:val="000000" w:themeColor="text1"/>
          <w:lang w:val="es-ES"/>
        </w:rPr>
        <w:t xml:space="preserve"> en donde no import</w:t>
      </w:r>
      <w:r>
        <w:rPr>
          <w:color w:val="000000" w:themeColor="text1"/>
          <w:lang w:val="es-ES"/>
        </w:rPr>
        <w:t>a el contenido el contenedor ocupara el 100% del width</w:t>
      </w:r>
    </w:p>
    <w:p w14:paraId="5FA94923" w14:textId="2F32F57B" w:rsidR="00F87942" w:rsidRDefault="00F87942" w:rsidP="009B715A">
      <w:pPr>
        <w:rPr>
          <w:color w:val="000000" w:themeColor="text1"/>
        </w:rPr>
      </w:pPr>
      <w:r w:rsidRPr="00F87942">
        <w:rPr>
          <w:noProof/>
          <w:color w:val="000000" w:themeColor="text1"/>
        </w:rPr>
        <w:drawing>
          <wp:inline distT="0" distB="0" distL="0" distR="0" wp14:anchorId="51002E66" wp14:editId="0F00DA2C">
            <wp:extent cx="4201111" cy="1352739"/>
            <wp:effectExtent l="0" t="0" r="0" b="0"/>
            <wp:docPr id="2428561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6184" name="Imagen 1" descr="Interfaz de usuario gráfica&#10;&#10;Descripción generada automáticamente"/>
                    <pic:cNvPicPr/>
                  </pic:nvPicPr>
                  <pic:blipFill>
                    <a:blip r:embed="rId50"/>
                    <a:stretch>
                      <a:fillRect/>
                    </a:stretch>
                  </pic:blipFill>
                  <pic:spPr>
                    <a:xfrm>
                      <a:off x="0" y="0"/>
                      <a:ext cx="4201111" cy="1352739"/>
                    </a:xfrm>
                    <a:prstGeom prst="rect">
                      <a:avLst/>
                    </a:prstGeom>
                  </pic:spPr>
                </pic:pic>
              </a:graphicData>
            </a:graphic>
          </wp:inline>
        </w:drawing>
      </w:r>
    </w:p>
    <w:p w14:paraId="28A1C082" w14:textId="1F0B2652" w:rsidR="00F87942" w:rsidRDefault="00F87942" w:rsidP="009B715A">
      <w:pPr>
        <w:rPr>
          <w:color w:val="000000" w:themeColor="text1"/>
        </w:rPr>
      </w:pPr>
      <w:r>
        <w:rPr>
          <w:noProof/>
        </w:rPr>
        <w:lastRenderedPageBreak/>
        <w:drawing>
          <wp:inline distT="0" distB="0" distL="0" distR="0" wp14:anchorId="6FA320B7" wp14:editId="5FE2E8D5">
            <wp:extent cx="4589145" cy="8258810"/>
            <wp:effectExtent l="0" t="0" r="1905" b="8890"/>
            <wp:docPr id="1069457112"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9145" cy="8258810"/>
                    </a:xfrm>
                    <a:prstGeom prst="rect">
                      <a:avLst/>
                    </a:prstGeom>
                    <a:noFill/>
                    <a:ln>
                      <a:noFill/>
                    </a:ln>
                  </pic:spPr>
                </pic:pic>
              </a:graphicData>
            </a:graphic>
          </wp:inline>
        </w:drawing>
      </w:r>
    </w:p>
    <w:p w14:paraId="76760D9B" w14:textId="77777777" w:rsidR="00F87942" w:rsidRDefault="00F87942" w:rsidP="00F87942">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En esta clase vimos los 3 tipos de display Base.</w:t>
      </w:r>
      <w:r>
        <w:rPr>
          <w:rFonts w:ascii="Roboto" w:hAnsi="Roboto"/>
          <w:color w:val="EFF3F8"/>
          <w:sz w:val="21"/>
          <w:szCs w:val="21"/>
        </w:rPr>
        <w:br/>
        <w:t>Los cuales fueron:</w:t>
      </w:r>
    </w:p>
    <w:p w14:paraId="29F4E8DF" w14:textId="77777777" w:rsidR="00F87942" w:rsidRDefault="00F87942" w:rsidP="00F87942">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Block</w:t>
      </w:r>
      <w:r>
        <w:rPr>
          <w:rFonts w:ascii="Roboto" w:hAnsi="Roboto"/>
          <w:color w:val="EFF3F8"/>
          <w:sz w:val="21"/>
          <w:szCs w:val="21"/>
        </w:rPr>
        <w:t>: Estos toman el 100% del width, por lo que un elemento no puede posicionarse a un lado de el.</w:t>
      </w:r>
      <w:r>
        <w:rPr>
          <w:rFonts w:ascii="Roboto" w:hAnsi="Roboto"/>
          <w:color w:val="EFF3F8"/>
          <w:sz w:val="21"/>
          <w:szCs w:val="21"/>
        </w:rPr>
        <w:br/>
        <w:t>Se le puede poner el width deseado, height deseado, añadir margin, padding sin problema. Pero recordando que ocupara este elemento todo el largo de una Fila por asi decirlo.</w:t>
      </w:r>
    </w:p>
    <w:p w14:paraId="33968CB4" w14:textId="77777777" w:rsidR="00F87942" w:rsidRDefault="00F87942" w:rsidP="00F87942">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Inline</w:t>
      </w:r>
      <w:r>
        <w:rPr>
          <w:rFonts w:ascii="Roboto" w:hAnsi="Roboto"/>
          <w:color w:val="EFF3F8"/>
          <w:sz w:val="21"/>
          <w:szCs w:val="21"/>
        </w:rPr>
        <w:t xml:space="preserve">: Estos elementos solo ocuparan el ancho dependiento de su contenido. Por lo </w:t>
      </w:r>
      <w:proofErr w:type="gramStart"/>
      <w:r>
        <w:rPr>
          <w:rFonts w:ascii="Roboto" w:hAnsi="Roboto"/>
          <w:color w:val="EFF3F8"/>
          <w:sz w:val="21"/>
          <w:szCs w:val="21"/>
        </w:rPr>
        <w:t>tanto</w:t>
      </w:r>
      <w:proofErr w:type="gramEnd"/>
      <w:r>
        <w:rPr>
          <w:rFonts w:ascii="Roboto" w:hAnsi="Roboto"/>
          <w:color w:val="EFF3F8"/>
          <w:sz w:val="21"/>
          <w:szCs w:val="21"/>
        </w:rPr>
        <w:t xml:space="preserve"> estos elementos si permiten que si un elemento cabe a lado suyo, se posicione este ahi.</w:t>
      </w:r>
      <w:r>
        <w:rPr>
          <w:rFonts w:ascii="Roboto" w:hAnsi="Roboto"/>
          <w:color w:val="EFF3F8"/>
          <w:sz w:val="21"/>
          <w:szCs w:val="21"/>
        </w:rPr>
        <w:br/>
        <w:t>Las *</w:t>
      </w:r>
      <w:r>
        <w:rPr>
          <w:rStyle w:val="nfasis"/>
          <w:rFonts w:ascii="Roboto" w:hAnsi="Roboto"/>
          <w:color w:val="EFF3F8"/>
          <w:sz w:val="21"/>
          <w:szCs w:val="21"/>
        </w:rPr>
        <w:t>desventajas</w:t>
      </w:r>
      <w:r>
        <w:rPr>
          <w:rFonts w:ascii="Roboto" w:hAnsi="Roboto"/>
          <w:color w:val="EFF3F8"/>
          <w:sz w:val="21"/>
          <w:szCs w:val="21"/>
        </w:rPr>
        <w:t> es que no se les puede modificar el width, height, ni colocar margin u padding tanto top, como bottom.</w:t>
      </w:r>
    </w:p>
    <w:p w14:paraId="31A09921" w14:textId="77777777" w:rsidR="00F87942" w:rsidRDefault="00F87942" w:rsidP="00F87942">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inline-block</w:t>
      </w:r>
      <w:r>
        <w:rPr>
          <w:rFonts w:ascii="Roboto" w:hAnsi="Roboto"/>
          <w:color w:val="EFF3F8"/>
          <w:sz w:val="21"/>
          <w:szCs w:val="21"/>
        </w:rPr>
        <w:t>: Este tiene la combinación de los 2 anteriores. Haciéndolo un mejor candidato para usarlo.</w:t>
      </w:r>
      <w:r>
        <w:rPr>
          <w:rFonts w:ascii="Roboto" w:hAnsi="Roboto"/>
          <w:color w:val="EFF3F8"/>
          <w:sz w:val="21"/>
          <w:szCs w:val="21"/>
        </w:rPr>
        <w:br/>
        <w:t>Permite modificar su width, height, añadirle margin, padding sin problemas y lo mejor es que mientras que haya espacio a un lado suyo, este permitirá posicionar mas elementos ahi.</w:t>
      </w:r>
    </w:p>
    <w:p w14:paraId="2130D738" w14:textId="77777777" w:rsidR="00F87942" w:rsidRDefault="00F87942" w:rsidP="009B715A">
      <w:pPr>
        <w:rPr>
          <w:color w:val="000000" w:themeColor="text1"/>
        </w:rPr>
      </w:pPr>
    </w:p>
    <w:p w14:paraId="0F52AE46" w14:textId="0740A1B3" w:rsidR="007F426F" w:rsidRDefault="007F426F" w:rsidP="009B715A">
      <w:pPr>
        <w:rPr>
          <w:rFonts w:ascii="Roboto" w:hAnsi="Roboto"/>
          <w:color w:val="EFF3F8"/>
          <w:sz w:val="21"/>
          <w:szCs w:val="21"/>
          <w:shd w:val="clear" w:color="auto" w:fill="24385B"/>
        </w:rPr>
      </w:pPr>
      <w:r>
        <w:rPr>
          <w:rFonts w:ascii="Roboto" w:hAnsi="Roboto"/>
          <w:color w:val="EFF3F8"/>
          <w:sz w:val="21"/>
          <w:szCs w:val="21"/>
          <w:shd w:val="clear" w:color="auto" w:fill="24385B"/>
        </w:rPr>
        <w:t>Y además de estos existen muchos otros tipos de display, de los cuales hay dos muy interesantes, que son el </w:t>
      </w:r>
      <w:r>
        <w:rPr>
          <w:rStyle w:val="CdigoHTML"/>
          <w:rFonts w:eastAsiaTheme="minorHAnsi"/>
          <w:color w:val="EFF3F8"/>
          <w:sz w:val="21"/>
          <w:szCs w:val="21"/>
          <w:shd w:val="clear" w:color="auto" w:fill="0C1633"/>
        </w:rPr>
        <w:t>display: flex;</w:t>
      </w:r>
      <w:r>
        <w:rPr>
          <w:rFonts w:ascii="Roboto" w:hAnsi="Roboto"/>
          <w:color w:val="EFF3F8"/>
          <w:sz w:val="21"/>
          <w:szCs w:val="21"/>
          <w:shd w:val="clear" w:color="auto" w:fill="24385B"/>
        </w:rPr>
        <w:t> y el </w:t>
      </w:r>
      <w:r>
        <w:rPr>
          <w:rStyle w:val="CdigoHTML"/>
          <w:rFonts w:eastAsiaTheme="minorHAnsi"/>
          <w:color w:val="EFF3F8"/>
          <w:sz w:val="21"/>
          <w:szCs w:val="21"/>
          <w:shd w:val="clear" w:color="auto" w:fill="0C1633"/>
        </w:rPr>
        <w:t>display: grid;</w:t>
      </w:r>
      <w:r>
        <w:rPr>
          <w:rFonts w:ascii="Roboto" w:hAnsi="Roboto"/>
          <w:color w:val="EFF3F8"/>
          <w:sz w:val="21"/>
          <w:szCs w:val="21"/>
          <w:shd w:val="clear" w:color="auto" w:fill="24385B"/>
        </w:rPr>
        <w:t> Son práctiacamente lo mejor que le ha podido pasar a CSS porque hace que el posicionamiento de cajas sea extremadamente fácil</w:t>
      </w:r>
    </w:p>
    <w:p w14:paraId="777F3356" w14:textId="77777777" w:rsidR="00105EAF" w:rsidRDefault="00105EAF" w:rsidP="00105EAF">
      <w:r>
        <w:t>Variables</w:t>
      </w:r>
    </w:p>
    <w:p w14:paraId="65E15E61"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La pseudoclase </w:t>
      </w:r>
      <w:r>
        <w:rPr>
          <w:rStyle w:val="Textoennegrita"/>
          <w:rFonts w:ascii="Roboto" w:hAnsi="Roboto"/>
          <w:color w:val="EFF3F8"/>
          <w:sz w:val="21"/>
          <w:szCs w:val="21"/>
        </w:rPr>
        <w:t>:root</w:t>
      </w:r>
      <w:r>
        <w:rPr>
          <w:rFonts w:ascii="Roboto" w:hAnsi="Roboto"/>
          <w:color w:val="EFF3F8"/>
          <w:sz w:val="21"/>
          <w:szCs w:val="21"/>
        </w:rPr>
        <w:t> hace referencia al elemento raíz del documento, o lo que es lo mismo, al elemento </w:t>
      </w:r>
      <w:r>
        <w:rPr>
          <w:rStyle w:val="Textoennegrita"/>
          <w:rFonts w:ascii="Roboto" w:hAnsi="Roboto"/>
          <w:color w:val="EFF3F8"/>
          <w:sz w:val="21"/>
          <w:szCs w:val="21"/>
        </w:rPr>
        <w:t>&lt;html&gt;</w:t>
      </w:r>
      <w:r>
        <w:rPr>
          <w:rFonts w:ascii="Roboto" w:hAnsi="Roboto"/>
          <w:color w:val="EFF3F8"/>
          <w:sz w:val="21"/>
          <w:szCs w:val="21"/>
        </w:rPr>
        <w:t>. La diferencia de utilizar </w:t>
      </w:r>
      <w:r>
        <w:rPr>
          <w:rStyle w:val="Textoennegrita"/>
          <w:rFonts w:ascii="Roboto" w:hAnsi="Roboto"/>
          <w:color w:val="EFF3F8"/>
          <w:sz w:val="21"/>
          <w:szCs w:val="21"/>
        </w:rPr>
        <w:t>html</w:t>
      </w:r>
      <w:r>
        <w:rPr>
          <w:rFonts w:ascii="Roboto" w:hAnsi="Roboto"/>
          <w:color w:val="EFF3F8"/>
          <w:sz w:val="21"/>
          <w:szCs w:val="21"/>
        </w:rPr>
        <w:t> o </w:t>
      </w:r>
      <w:r>
        <w:rPr>
          <w:rStyle w:val="Textoennegrita"/>
          <w:rFonts w:ascii="Roboto" w:hAnsi="Roboto"/>
          <w:color w:val="EFF3F8"/>
          <w:sz w:val="21"/>
          <w:szCs w:val="21"/>
        </w:rPr>
        <w:t>:root</w:t>
      </w:r>
      <w:r>
        <w:rPr>
          <w:rFonts w:ascii="Roboto" w:hAnsi="Roboto"/>
          <w:color w:val="EFF3F8"/>
          <w:sz w:val="21"/>
          <w:szCs w:val="21"/>
        </w:rPr>
        <w:t> como selector es que </w:t>
      </w:r>
      <w:ins w:id="0" w:author="Unknown">
        <w:r>
          <w:rPr>
            <w:rFonts w:ascii="Roboto" w:hAnsi="Roboto"/>
            <w:color w:val="EFF3F8"/>
            <w:sz w:val="21"/>
            <w:szCs w:val="21"/>
          </w:rPr>
          <w:t>este último tiene algo más de especificidad CSS</w:t>
        </w:r>
      </w:ins>
      <w:r>
        <w:rPr>
          <w:rFonts w:ascii="Roboto" w:hAnsi="Roboto"/>
          <w:color w:val="EFF3F8"/>
          <w:sz w:val="21"/>
          <w:szCs w:val="21"/>
        </w:rPr>
        <w:t>. Mientras que </w:t>
      </w:r>
      <w:r>
        <w:rPr>
          <w:rStyle w:val="CdigoHTML"/>
          <w:color w:val="EFF3F8"/>
          <w:sz w:val="21"/>
          <w:szCs w:val="21"/>
          <w:shd w:val="clear" w:color="auto" w:fill="0C1633"/>
        </w:rPr>
        <w:t>html</w:t>
      </w:r>
      <w:r>
        <w:rPr>
          <w:rFonts w:ascii="Roboto" w:hAnsi="Roboto"/>
          <w:color w:val="EFF3F8"/>
          <w:sz w:val="21"/>
          <w:szCs w:val="21"/>
        </w:rPr>
        <w:t> tiene </w:t>
      </w:r>
      <w:r>
        <w:rPr>
          <w:rStyle w:val="Textoennegrita"/>
          <w:rFonts w:ascii="Roboto" w:hAnsi="Roboto"/>
          <w:color w:val="EFF3F8"/>
          <w:sz w:val="21"/>
          <w:szCs w:val="21"/>
        </w:rPr>
        <w:t>001</w:t>
      </w:r>
      <w:r>
        <w:rPr>
          <w:rFonts w:ascii="Roboto" w:hAnsi="Roboto"/>
          <w:color w:val="EFF3F8"/>
          <w:sz w:val="21"/>
          <w:szCs w:val="21"/>
        </w:rPr>
        <w:t>, </w:t>
      </w:r>
      <w:r>
        <w:rPr>
          <w:rStyle w:val="CdigoHTML"/>
          <w:color w:val="EFF3F8"/>
          <w:sz w:val="21"/>
          <w:szCs w:val="21"/>
          <w:shd w:val="clear" w:color="auto" w:fill="0C1633"/>
        </w:rPr>
        <w:t>:root</w:t>
      </w:r>
      <w:r>
        <w:rPr>
          <w:rFonts w:ascii="Roboto" w:hAnsi="Roboto"/>
          <w:color w:val="EFF3F8"/>
          <w:sz w:val="21"/>
          <w:szCs w:val="21"/>
        </w:rPr>
        <w:t> tendría </w:t>
      </w:r>
      <w:r>
        <w:rPr>
          <w:rStyle w:val="Textoennegrita"/>
          <w:rFonts w:ascii="Roboto" w:hAnsi="Roboto"/>
          <w:color w:val="EFF3F8"/>
          <w:sz w:val="21"/>
          <w:szCs w:val="21"/>
        </w:rPr>
        <w:t>010</w:t>
      </w:r>
      <w:r>
        <w:rPr>
          <w:rFonts w:ascii="Roboto" w:hAnsi="Roboto"/>
          <w:color w:val="EFF3F8"/>
          <w:sz w:val="21"/>
          <w:szCs w:val="21"/>
        </w:rPr>
        <w:t>.</w:t>
      </w:r>
    </w:p>
    <w:p w14:paraId="11EE9E0F"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Al colocarla en </w:t>
      </w:r>
      <w:r>
        <w:rPr>
          <w:rStyle w:val="Textoennegrita"/>
          <w:rFonts w:ascii="Roboto" w:hAnsi="Roboto"/>
          <w:color w:val="EFF3F8"/>
          <w:sz w:val="21"/>
          <w:szCs w:val="21"/>
        </w:rPr>
        <w:t>:root</w:t>
      </w:r>
      <w:r>
        <w:rPr>
          <w:rFonts w:ascii="Roboto" w:hAnsi="Roboto"/>
          <w:color w:val="EFF3F8"/>
          <w:sz w:val="21"/>
          <w:szCs w:val="21"/>
        </w:rPr>
        <w:t> estamos definiendo que la </w:t>
      </w:r>
      <w:r>
        <w:rPr>
          <w:rStyle w:val="Textoennegrita"/>
          <w:rFonts w:ascii="Roboto" w:hAnsi="Roboto"/>
          <w:color w:val="EFF3F8"/>
          <w:sz w:val="21"/>
          <w:szCs w:val="21"/>
        </w:rPr>
        <w:t>custom property</w:t>
      </w:r>
      <w:r>
        <w:rPr>
          <w:rFonts w:ascii="Roboto" w:hAnsi="Roboto"/>
          <w:color w:val="EFF3F8"/>
          <w:sz w:val="21"/>
          <w:szCs w:val="21"/>
        </w:rPr>
        <w:t> estará definida para el </w:t>
      </w:r>
      <w:r>
        <w:rPr>
          <w:rStyle w:val="Textoennegrita"/>
          <w:rFonts w:ascii="Roboto" w:hAnsi="Roboto"/>
          <w:color w:val="EFF3F8"/>
          <w:sz w:val="21"/>
          <w:szCs w:val="21"/>
        </w:rPr>
        <w:t>ámbito</w:t>
      </w:r>
      <w:r>
        <w:rPr>
          <w:rFonts w:ascii="Roboto" w:hAnsi="Roboto"/>
          <w:color w:val="EFF3F8"/>
          <w:sz w:val="21"/>
          <w:szCs w:val="21"/>
        </w:rPr>
        <w:t> de esa etiqueta </w:t>
      </w:r>
      <w:r>
        <w:rPr>
          <w:rStyle w:val="Textoennegrita"/>
          <w:rFonts w:ascii="Roboto" w:hAnsi="Roboto"/>
          <w:color w:val="EFF3F8"/>
          <w:sz w:val="21"/>
          <w:szCs w:val="21"/>
        </w:rPr>
        <w:t>&lt;html&gt;</w:t>
      </w:r>
      <w:r>
        <w:rPr>
          <w:rFonts w:ascii="Roboto" w:hAnsi="Roboto"/>
          <w:color w:val="EFF3F8"/>
          <w:sz w:val="21"/>
          <w:szCs w:val="21"/>
        </w:rPr>
        <w:t> (</w:t>
      </w:r>
      <w:r>
        <w:rPr>
          <w:rStyle w:val="nfasis"/>
          <w:rFonts w:ascii="Roboto" w:hAnsi="Roboto"/>
          <w:color w:val="EFF3F8"/>
          <w:sz w:val="21"/>
          <w:szCs w:val="21"/>
        </w:rPr>
        <w:t>o cualquier elemento hijo</w:t>
      </w:r>
      <w:r>
        <w:rPr>
          <w:rFonts w:ascii="Roboto" w:hAnsi="Roboto"/>
          <w:color w:val="EFF3F8"/>
          <w:sz w:val="21"/>
          <w:szCs w:val="21"/>
        </w:rPr>
        <w:t>), es decir, a todo el documento.</w:t>
      </w:r>
    </w:p>
    <w:p w14:paraId="0A3271BB" w14:textId="77777777" w:rsidR="00105EAF" w:rsidRDefault="00105EAF" w:rsidP="00105EAF"/>
    <w:p w14:paraId="4C41C2F6" w14:textId="77777777" w:rsidR="00105EAF"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43108">
        <w:rPr>
          <w:rFonts w:ascii="Roboto" w:eastAsia="Times New Roman" w:hAnsi="Roboto" w:cs="Times New Roman"/>
          <w:color w:val="EFF3F8"/>
          <w:sz w:val="21"/>
          <w:szCs w:val="21"/>
          <w:lang w:eastAsia="es-MX"/>
        </w:rPr>
        <w:t>Las variables CSS se comportan como propiedades, porque tienen herencia y tienen cascada.</w:t>
      </w:r>
      <w:r w:rsidRPr="00443108">
        <w:rPr>
          <w:rFonts w:ascii="Roboto" w:eastAsia="Times New Roman" w:hAnsi="Roboto" w:cs="Times New Roman"/>
          <w:color w:val="EFF3F8"/>
          <w:sz w:val="21"/>
          <w:szCs w:val="21"/>
          <w:lang w:eastAsia="es-MX"/>
        </w:rPr>
        <w:br/>
        <w:t>Por eso se le llaman Custom Properties, además de que no se pueden declarar fuera de un selector.</w:t>
      </w:r>
    </w:p>
    <w:p w14:paraId="11E141C5" w14:textId="77777777" w:rsidR="00105EAF" w:rsidRPr="001825D3" w:rsidRDefault="00105EAF" w:rsidP="00105EAF"/>
    <w:p w14:paraId="09A4D359"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A6E22E"/>
          <w:sz w:val="21"/>
          <w:szCs w:val="21"/>
          <w:shd w:val="clear" w:color="auto" w:fill="0C1633"/>
          <w:lang w:val="en-US" w:eastAsia="es-MX"/>
        </w:rPr>
        <w:t>:root</w:t>
      </w:r>
      <w:r w:rsidRPr="00317AFC">
        <w:rPr>
          <w:rFonts w:ascii="Courier New" w:eastAsia="Times New Roman" w:hAnsi="Courier New" w:cs="Courier New"/>
          <w:color w:val="FFFFFF"/>
          <w:sz w:val="21"/>
          <w:szCs w:val="21"/>
          <w:shd w:val="clear" w:color="auto" w:fill="0C1633"/>
          <w:lang w:val="en-US" w:eastAsia="es-MX"/>
        </w:rPr>
        <w:t xml:space="preserve">{ </w:t>
      </w:r>
    </w:p>
    <w:p w14:paraId="134CBA54"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 xml:space="preserve">  </w:t>
      </w:r>
      <w:r w:rsidRPr="00317AFC">
        <w:rPr>
          <w:rFonts w:ascii="Courier New" w:eastAsia="Times New Roman" w:hAnsi="Courier New" w:cs="Courier New"/>
          <w:color w:val="BF79DB"/>
          <w:sz w:val="21"/>
          <w:szCs w:val="21"/>
          <w:shd w:val="clear" w:color="auto" w:fill="0C1633"/>
          <w:lang w:val="en-US" w:eastAsia="es-MX"/>
        </w:rPr>
        <w:t>--color</w:t>
      </w:r>
      <w:r w:rsidRPr="00317AFC">
        <w:rPr>
          <w:rFonts w:ascii="Courier New" w:eastAsia="Times New Roman" w:hAnsi="Courier New" w:cs="Courier New"/>
          <w:color w:val="FFFFFF"/>
          <w:sz w:val="21"/>
          <w:szCs w:val="21"/>
          <w:shd w:val="clear" w:color="auto" w:fill="0C1633"/>
          <w:lang w:val="en-US" w:eastAsia="es-MX"/>
        </w:rPr>
        <w:t xml:space="preserve">: red; </w:t>
      </w:r>
    </w:p>
    <w:p w14:paraId="0194D673"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 xml:space="preserve">    </w:t>
      </w:r>
      <w:r w:rsidRPr="00317AFC">
        <w:rPr>
          <w:rFonts w:ascii="Courier New" w:eastAsia="Times New Roman" w:hAnsi="Courier New" w:cs="Courier New"/>
          <w:color w:val="BF79DB"/>
          <w:sz w:val="21"/>
          <w:szCs w:val="21"/>
          <w:shd w:val="clear" w:color="auto" w:fill="0C1633"/>
          <w:lang w:val="en-US" w:eastAsia="es-MX"/>
        </w:rPr>
        <w:t>background</w:t>
      </w:r>
      <w:r w:rsidRPr="00317AFC">
        <w:rPr>
          <w:rFonts w:ascii="Courier New" w:eastAsia="Times New Roman" w:hAnsi="Courier New" w:cs="Courier New"/>
          <w:color w:val="FFFFFF"/>
          <w:sz w:val="21"/>
          <w:szCs w:val="21"/>
          <w:shd w:val="clear" w:color="auto" w:fill="0C1633"/>
          <w:lang w:val="en-US" w:eastAsia="es-MX"/>
        </w:rPr>
        <w:t xml:space="preserve">: </w:t>
      </w:r>
      <w:r w:rsidRPr="00317AFC">
        <w:rPr>
          <w:rFonts w:ascii="Courier New" w:eastAsia="Times New Roman" w:hAnsi="Courier New" w:cs="Courier New"/>
          <w:color w:val="A6E22E"/>
          <w:sz w:val="21"/>
          <w:szCs w:val="21"/>
          <w:shd w:val="clear" w:color="auto" w:fill="0C1633"/>
          <w:lang w:val="en-US" w:eastAsia="es-MX"/>
        </w:rPr>
        <w:t>var</w:t>
      </w:r>
      <w:r w:rsidRPr="00317AFC">
        <w:rPr>
          <w:rFonts w:ascii="Courier New" w:eastAsia="Times New Roman" w:hAnsi="Courier New" w:cs="Courier New"/>
          <w:color w:val="FFFFFF"/>
          <w:sz w:val="21"/>
          <w:szCs w:val="21"/>
          <w:shd w:val="clear" w:color="auto" w:fill="0C1633"/>
          <w:lang w:val="en-US" w:eastAsia="es-MX"/>
        </w:rPr>
        <w:t xml:space="preserve">(--color); </w:t>
      </w:r>
    </w:p>
    <w:p w14:paraId="45F3BA84" w14:textId="77777777" w:rsidR="00105EAF"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443108">
        <w:rPr>
          <w:rFonts w:ascii="Courier New" w:eastAsia="Times New Roman" w:hAnsi="Courier New" w:cs="Courier New"/>
          <w:color w:val="FFFFFF"/>
          <w:sz w:val="21"/>
          <w:szCs w:val="21"/>
          <w:shd w:val="clear" w:color="auto" w:fill="0C1633"/>
          <w:lang w:eastAsia="es-MX"/>
        </w:rPr>
        <w:t>}</w:t>
      </w:r>
    </w:p>
    <w:p w14:paraId="32473166" w14:textId="77777777" w:rsidR="00105EAF" w:rsidRPr="004E45F7" w:rsidRDefault="00105EAF" w:rsidP="00105EAF"/>
    <w:p w14:paraId="703ED405" w14:textId="77777777" w:rsidR="00105EAF" w:rsidRPr="0044310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43108">
        <w:rPr>
          <w:rFonts w:ascii="Roboto" w:eastAsia="Times New Roman" w:hAnsi="Roboto" w:cs="Times New Roman"/>
          <w:color w:val="EFF3F8"/>
          <w:sz w:val="21"/>
          <w:szCs w:val="21"/>
          <w:lang w:eastAsia="es-MX"/>
        </w:rPr>
        <w:t>Declarando las variables en el root, hacemos que esas variables sean globales y puedan ser usadas a lo largo de todo el proyecto.</w:t>
      </w:r>
    </w:p>
    <w:p w14:paraId="3558A5F9" w14:textId="77777777" w:rsidR="00105EAF" w:rsidRPr="00443108" w:rsidRDefault="00105EAF" w:rsidP="00105EAF">
      <w:pPr>
        <w:shd w:val="clear" w:color="auto" w:fill="24385B"/>
        <w:spacing w:after="0" w:line="240" w:lineRule="auto"/>
        <w:outlineLvl w:val="1"/>
        <w:rPr>
          <w:rFonts w:ascii="Roboto" w:eastAsia="Times New Roman" w:hAnsi="Roboto" w:cs="Times New Roman"/>
          <w:b/>
          <w:bCs/>
          <w:color w:val="EFF3F8"/>
          <w:sz w:val="36"/>
          <w:szCs w:val="36"/>
          <w:lang w:eastAsia="es-MX"/>
        </w:rPr>
      </w:pPr>
      <w:r w:rsidRPr="00443108">
        <w:rPr>
          <w:rFonts w:ascii="Roboto" w:eastAsia="Times New Roman" w:hAnsi="Roboto" w:cs="Times New Roman"/>
          <w:b/>
          <w:bCs/>
          <w:color w:val="EFF3F8"/>
          <w:sz w:val="36"/>
          <w:szCs w:val="36"/>
          <w:lang w:eastAsia="es-MX"/>
        </w:rPr>
        <w:t>–</w:t>
      </w:r>
    </w:p>
    <w:p w14:paraId="24E41980" w14:textId="77777777" w:rsidR="00105EAF" w:rsidRPr="00443108" w:rsidRDefault="00105EAF" w:rsidP="00105EAF">
      <w:pPr>
        <w:shd w:val="clear" w:color="auto" w:fill="24385B"/>
        <w:spacing w:after="0" w:line="240" w:lineRule="auto"/>
        <w:rPr>
          <w:rFonts w:ascii="Roboto" w:eastAsia="Times New Roman" w:hAnsi="Roboto" w:cs="Times New Roman"/>
          <w:color w:val="EFF3F8"/>
          <w:sz w:val="21"/>
          <w:szCs w:val="21"/>
          <w:lang w:eastAsia="es-MX"/>
        </w:rPr>
      </w:pPr>
      <w:ins w:id="1" w:author="Unknown">
        <w:r w:rsidRPr="00443108">
          <w:rPr>
            <w:rFonts w:ascii="Roboto" w:eastAsia="Times New Roman" w:hAnsi="Roboto" w:cs="Times New Roman"/>
            <w:b/>
            <w:bCs/>
            <w:color w:val="EFF3F8"/>
            <w:sz w:val="21"/>
            <w:szCs w:val="21"/>
            <w:lang w:eastAsia="es-MX"/>
          </w:rPr>
          <w:t>Nota</w:t>
        </w:r>
      </w:ins>
      <w:r w:rsidRPr="00443108">
        <w:rPr>
          <w:rFonts w:ascii="Roboto" w:eastAsia="Times New Roman" w:hAnsi="Roboto" w:cs="Times New Roman"/>
          <w:color w:val="EFF3F8"/>
          <w:sz w:val="21"/>
          <w:szCs w:val="21"/>
          <w:lang w:eastAsia="es-MX"/>
        </w:rPr>
        <w:t>: Las variables en CSS son case sensitive. Es decir, cuando recuperamos su valor, debemos escribir el nombre tal y como lo declaramos. Es curioso porque las propiedades CSS no son case sensitive (aunque la buena practica sea siempre escribirlas en minuscula). Entonces podemos decir que solo las propiedades personalizadas (en este caso las variables) si son case sensitive.</w:t>
      </w:r>
    </w:p>
    <w:p w14:paraId="5DB30762" w14:textId="77777777" w:rsidR="00105EAF" w:rsidRDefault="00105EAF" w:rsidP="00105EAF"/>
    <w:p w14:paraId="382F2A2C"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lastRenderedPageBreak/>
        <w:t>Guarda valores que siempre usamos en los estilos para no repetir el mismo código a cada rato.</w:t>
      </w:r>
    </w:p>
    <w:p w14:paraId="04719F39"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Se guardan en </w:t>
      </w:r>
      <w:r>
        <w:rPr>
          <w:rStyle w:val="CdigoHTML"/>
          <w:color w:val="EFF3F8"/>
          <w:sz w:val="21"/>
          <w:szCs w:val="21"/>
          <w:shd w:val="clear" w:color="auto" w:fill="0C1633"/>
        </w:rPr>
        <w:t>:root {}</w:t>
      </w:r>
      <w:r>
        <w:rPr>
          <w:rFonts w:ascii="Roboto" w:hAnsi="Roboto"/>
          <w:color w:val="EFF3F8"/>
          <w:sz w:val="21"/>
          <w:szCs w:val="21"/>
        </w:rPr>
        <w:t>. Se escriben así: </w:t>
      </w:r>
      <w:r>
        <w:rPr>
          <w:rStyle w:val="CdigoHTML"/>
          <w:color w:val="EFF3F8"/>
          <w:sz w:val="21"/>
          <w:szCs w:val="21"/>
          <w:shd w:val="clear" w:color="auto" w:fill="0C1633"/>
        </w:rPr>
        <w:t>--nombreVariable: valor;</w:t>
      </w:r>
      <w:r>
        <w:rPr>
          <w:rFonts w:ascii="Roboto" w:hAnsi="Roboto"/>
          <w:color w:val="EFF3F8"/>
          <w:sz w:val="21"/>
          <w:szCs w:val="21"/>
        </w:rPr>
        <w:t>.</w:t>
      </w:r>
    </w:p>
    <w:p w14:paraId="15F5FAE4"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Para llamarlas se pone en el valor de la propiedad: </w:t>
      </w:r>
      <w:r>
        <w:rPr>
          <w:rStyle w:val="CdigoHTML"/>
          <w:color w:val="EFF3F8"/>
          <w:sz w:val="21"/>
          <w:szCs w:val="21"/>
          <w:shd w:val="clear" w:color="auto" w:fill="0C1633"/>
        </w:rPr>
        <w:t>var(--nombreVariable);</w:t>
      </w:r>
      <w:r>
        <w:rPr>
          <w:rFonts w:ascii="Roboto" w:hAnsi="Roboto"/>
          <w:color w:val="EFF3F8"/>
          <w:sz w:val="21"/>
          <w:szCs w:val="21"/>
        </w:rPr>
        <w:t>.</w:t>
      </w:r>
    </w:p>
    <w:p w14:paraId="18A6C49D"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hljs-selector-pseudo"/>
          <w:color w:val="A6E22E"/>
          <w:sz w:val="21"/>
          <w:szCs w:val="21"/>
          <w:shd w:val="clear" w:color="auto" w:fill="0C1633"/>
          <w:lang w:val="en-US"/>
        </w:rPr>
        <w:t>:root</w:t>
      </w:r>
      <w:r w:rsidRPr="00317AFC">
        <w:rPr>
          <w:rStyle w:val="CdigoHTML"/>
          <w:color w:val="FFFFFF"/>
          <w:sz w:val="21"/>
          <w:szCs w:val="21"/>
          <w:shd w:val="clear" w:color="auto" w:fill="0C1633"/>
          <w:lang w:val="en-US"/>
        </w:rPr>
        <w:t xml:space="preserve"> {</w:t>
      </w:r>
    </w:p>
    <w:p w14:paraId="50D16EF6"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--primary-color</w:t>
      </w:r>
      <w:r w:rsidRPr="00317AFC">
        <w:rPr>
          <w:rStyle w:val="CdigoHTML"/>
          <w:color w:val="FFFFFF"/>
          <w:sz w:val="21"/>
          <w:szCs w:val="21"/>
          <w:shd w:val="clear" w:color="auto" w:fill="0C1633"/>
          <w:lang w:val="en-US"/>
        </w:rPr>
        <w:t xml:space="preserve">: </w:t>
      </w:r>
      <w:r w:rsidRPr="00317AFC">
        <w:rPr>
          <w:rStyle w:val="hljs-number"/>
          <w:color w:val="FFFFFF"/>
          <w:sz w:val="21"/>
          <w:szCs w:val="21"/>
          <w:shd w:val="clear" w:color="auto" w:fill="0C1633"/>
          <w:lang w:val="en-US"/>
        </w:rPr>
        <w:t>#003476</w:t>
      </w:r>
      <w:r w:rsidRPr="00317AFC">
        <w:rPr>
          <w:rStyle w:val="CdigoHTML"/>
          <w:color w:val="FFFFFF"/>
          <w:sz w:val="21"/>
          <w:szCs w:val="21"/>
          <w:shd w:val="clear" w:color="auto" w:fill="0C1633"/>
          <w:lang w:val="en-US"/>
        </w:rPr>
        <w:t>;</w:t>
      </w:r>
    </w:p>
    <w:p w14:paraId="0D9AA87D"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--secundary-color</w:t>
      </w:r>
      <w:r w:rsidRPr="00317AFC">
        <w:rPr>
          <w:rStyle w:val="CdigoHTML"/>
          <w:color w:val="FFFFFF"/>
          <w:sz w:val="21"/>
          <w:szCs w:val="21"/>
          <w:shd w:val="clear" w:color="auto" w:fill="0C1633"/>
          <w:lang w:val="en-US"/>
        </w:rPr>
        <w:t xml:space="preserve">: </w:t>
      </w:r>
      <w:r w:rsidRPr="00317AFC">
        <w:rPr>
          <w:rStyle w:val="hljs-number"/>
          <w:color w:val="FFFFFF"/>
          <w:sz w:val="21"/>
          <w:szCs w:val="21"/>
          <w:shd w:val="clear" w:color="auto" w:fill="0C1633"/>
          <w:lang w:val="en-US"/>
        </w:rPr>
        <w:t>#b4d2f7</w:t>
      </w:r>
      <w:r w:rsidRPr="00317AFC">
        <w:rPr>
          <w:rStyle w:val="CdigoHTML"/>
          <w:color w:val="FFFFFF"/>
          <w:sz w:val="21"/>
          <w:szCs w:val="21"/>
          <w:shd w:val="clear" w:color="auto" w:fill="0C1633"/>
          <w:lang w:val="en-US"/>
        </w:rPr>
        <w:t>;</w:t>
      </w:r>
    </w:p>
    <w:p w14:paraId="013E8414"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--header-size</w:t>
      </w:r>
      <w:r w:rsidRPr="00317AFC">
        <w:rPr>
          <w:rStyle w:val="CdigoHTML"/>
          <w:color w:val="FFFFFF"/>
          <w:sz w:val="21"/>
          <w:szCs w:val="21"/>
          <w:shd w:val="clear" w:color="auto" w:fill="0C1633"/>
          <w:lang w:val="en-US"/>
        </w:rPr>
        <w:t xml:space="preserve">: </w:t>
      </w:r>
      <w:r w:rsidRPr="00317AFC">
        <w:rPr>
          <w:rStyle w:val="hljs-number"/>
          <w:color w:val="FFFFFF"/>
          <w:sz w:val="21"/>
          <w:szCs w:val="21"/>
          <w:shd w:val="clear" w:color="auto" w:fill="0C1633"/>
          <w:lang w:val="en-US"/>
        </w:rPr>
        <w:t>4rem</w:t>
      </w:r>
      <w:r w:rsidRPr="00317AFC">
        <w:rPr>
          <w:rStyle w:val="CdigoHTML"/>
          <w:color w:val="FFFFFF"/>
          <w:sz w:val="21"/>
          <w:szCs w:val="21"/>
          <w:shd w:val="clear" w:color="auto" w:fill="0C1633"/>
          <w:lang w:val="en-US"/>
        </w:rPr>
        <w:t>;</w:t>
      </w:r>
    </w:p>
    <w:p w14:paraId="565D9D60"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--font</w:t>
      </w:r>
      <w:r w:rsidRPr="00317AFC">
        <w:rPr>
          <w:rStyle w:val="CdigoHTML"/>
          <w:color w:val="FFFFFF"/>
          <w:sz w:val="21"/>
          <w:szCs w:val="21"/>
          <w:shd w:val="clear" w:color="auto" w:fill="0C1633"/>
          <w:lang w:val="en-US"/>
        </w:rPr>
        <w:t xml:space="preserve">: </w:t>
      </w:r>
      <w:r w:rsidRPr="00317AFC">
        <w:rPr>
          <w:rStyle w:val="hljs-number"/>
          <w:color w:val="FFFFFF"/>
          <w:sz w:val="21"/>
          <w:szCs w:val="21"/>
          <w:shd w:val="clear" w:color="auto" w:fill="0C1633"/>
          <w:lang w:val="en-US"/>
        </w:rPr>
        <w:t>1.8rem</w:t>
      </w:r>
      <w:r w:rsidRPr="00317AFC">
        <w:rPr>
          <w:rStyle w:val="CdigoHTML"/>
          <w:color w:val="FFFFFF"/>
          <w:sz w:val="21"/>
          <w:szCs w:val="21"/>
          <w:shd w:val="clear" w:color="auto" w:fill="0C1633"/>
          <w:lang w:val="en-US"/>
        </w:rPr>
        <w:t>;</w:t>
      </w:r>
    </w:p>
    <w:p w14:paraId="606B48DC"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w:t>
      </w:r>
    </w:p>
    <w:p w14:paraId="0ED71530"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hljs-selector-tag"/>
          <w:b/>
          <w:bCs/>
          <w:color w:val="F92672"/>
          <w:sz w:val="21"/>
          <w:szCs w:val="21"/>
          <w:shd w:val="clear" w:color="auto" w:fill="0C1633"/>
          <w:lang w:val="en-US"/>
        </w:rPr>
        <w:t>h1</w:t>
      </w:r>
      <w:r w:rsidRPr="00317AFC">
        <w:rPr>
          <w:rStyle w:val="CdigoHTML"/>
          <w:color w:val="FFFFFF"/>
          <w:sz w:val="21"/>
          <w:szCs w:val="21"/>
          <w:shd w:val="clear" w:color="auto" w:fill="0C1633"/>
          <w:lang w:val="en-US"/>
        </w:rPr>
        <w:t xml:space="preserve"> {</w:t>
      </w:r>
    </w:p>
    <w:p w14:paraId="6C54902D" w14:textId="77777777" w:rsidR="00105EAF" w:rsidRPr="00317AFC" w:rsidRDefault="00105EAF" w:rsidP="00105EAF">
      <w:pPr>
        <w:pStyle w:val="HTMLconformatoprevio"/>
        <w:shd w:val="clear" w:color="auto" w:fill="242620"/>
        <w:rPr>
          <w:rStyle w:val="CdigoHTML"/>
          <w:color w:val="FFFFFF"/>
          <w:sz w:val="21"/>
          <w:szCs w:val="21"/>
          <w:shd w:val="clear" w:color="auto" w:fill="0C1633"/>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font-size</w:t>
      </w:r>
      <w:r w:rsidRPr="00317AFC">
        <w:rPr>
          <w:rStyle w:val="CdigoHTML"/>
          <w:color w:val="FFFFFF"/>
          <w:sz w:val="21"/>
          <w:szCs w:val="21"/>
          <w:shd w:val="clear" w:color="auto" w:fill="0C1633"/>
          <w:lang w:val="en-US"/>
        </w:rPr>
        <w:t xml:space="preserve">: </w:t>
      </w:r>
      <w:r w:rsidRPr="00317AFC">
        <w:rPr>
          <w:rStyle w:val="hljs-builtin"/>
          <w:color w:val="A6E22E"/>
          <w:sz w:val="21"/>
          <w:szCs w:val="21"/>
          <w:shd w:val="clear" w:color="auto" w:fill="0C1633"/>
          <w:lang w:val="en-US"/>
        </w:rPr>
        <w:t>var</w:t>
      </w:r>
      <w:r w:rsidRPr="00317AFC">
        <w:rPr>
          <w:rStyle w:val="CdigoHTML"/>
          <w:color w:val="FFFFFF"/>
          <w:sz w:val="21"/>
          <w:szCs w:val="21"/>
          <w:shd w:val="clear" w:color="auto" w:fill="0C1633"/>
          <w:lang w:val="en-US"/>
        </w:rPr>
        <w:t>(--header-size);</w:t>
      </w:r>
    </w:p>
    <w:p w14:paraId="032C01F7" w14:textId="77777777" w:rsidR="00105EAF" w:rsidRPr="00317AFC" w:rsidRDefault="00105EAF" w:rsidP="00105EAF">
      <w:pPr>
        <w:pStyle w:val="HTMLconformatoprevio"/>
        <w:shd w:val="clear" w:color="auto" w:fill="242620"/>
        <w:rPr>
          <w:color w:val="FFFFFF"/>
          <w:sz w:val="21"/>
          <w:szCs w:val="21"/>
          <w:lang w:val="en-US"/>
        </w:rPr>
      </w:pPr>
      <w:r w:rsidRPr="00317AFC">
        <w:rPr>
          <w:rStyle w:val="CdigoHTML"/>
          <w:color w:val="FFFFFF"/>
          <w:sz w:val="21"/>
          <w:szCs w:val="21"/>
          <w:shd w:val="clear" w:color="auto" w:fill="0C1633"/>
          <w:lang w:val="en-US"/>
        </w:rPr>
        <w:t xml:space="preserve">  </w:t>
      </w:r>
      <w:r w:rsidRPr="00317AFC">
        <w:rPr>
          <w:rStyle w:val="hljs-attribute"/>
          <w:color w:val="BF79DB"/>
          <w:sz w:val="21"/>
          <w:szCs w:val="21"/>
          <w:shd w:val="clear" w:color="auto" w:fill="0C1633"/>
          <w:lang w:val="en-US"/>
        </w:rPr>
        <w:t>color</w:t>
      </w:r>
      <w:r w:rsidRPr="00317AFC">
        <w:rPr>
          <w:rStyle w:val="CdigoHTML"/>
          <w:color w:val="FFFFFF"/>
          <w:sz w:val="21"/>
          <w:szCs w:val="21"/>
          <w:shd w:val="clear" w:color="auto" w:fill="0C1633"/>
          <w:lang w:val="en-US"/>
        </w:rPr>
        <w:t xml:space="preserve">: </w:t>
      </w:r>
      <w:r w:rsidRPr="00317AFC">
        <w:rPr>
          <w:rStyle w:val="hljs-builtin"/>
          <w:color w:val="A6E22E"/>
          <w:sz w:val="21"/>
          <w:szCs w:val="21"/>
          <w:shd w:val="clear" w:color="auto" w:fill="0C1633"/>
          <w:lang w:val="en-US"/>
        </w:rPr>
        <w:t>var</w:t>
      </w:r>
      <w:r w:rsidRPr="00317AFC">
        <w:rPr>
          <w:rStyle w:val="CdigoHTML"/>
          <w:color w:val="FFFFFF"/>
          <w:sz w:val="21"/>
          <w:szCs w:val="21"/>
          <w:shd w:val="clear" w:color="auto" w:fill="0C1633"/>
          <w:lang w:val="en-US"/>
        </w:rPr>
        <w:t>(--primary-color);</w:t>
      </w:r>
    </w:p>
    <w:p w14:paraId="4A541EB2" w14:textId="77777777" w:rsidR="00105EAF" w:rsidRPr="00317AFC" w:rsidRDefault="00105EAF" w:rsidP="00105EAF">
      <w:pPr>
        <w:rPr>
          <w:lang w:val="en-US"/>
        </w:rPr>
      </w:pPr>
    </w:p>
    <w:p w14:paraId="182A74D3" w14:textId="77777777" w:rsidR="00105EAF" w:rsidRPr="00317AFC" w:rsidRDefault="00105EAF" w:rsidP="00105EAF">
      <w:pPr>
        <w:rPr>
          <w:lang w:val="en-US"/>
        </w:rPr>
      </w:pPr>
      <w:r w:rsidRPr="00317AFC">
        <w:rPr>
          <w:lang w:val="en-US"/>
        </w:rPr>
        <w:t>Web fonts</w:t>
      </w:r>
    </w:p>
    <w:p w14:paraId="2FD08B2F"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Son grupos familiares de fuentes, los navegadores web poseen fuentes predeterminadas y dependiendo del mismo cada uno de ellos posee estilos diferentes.</w:t>
      </w:r>
    </w:p>
    <w:p w14:paraId="6E785D51"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b/>
          <w:bCs/>
          <w:color w:val="EFF3F8"/>
          <w:sz w:val="21"/>
          <w:szCs w:val="21"/>
          <w:lang w:eastAsia="es-MX"/>
        </w:rPr>
        <w:t>Algunas Generic Families</w:t>
      </w:r>
    </w:p>
    <w:p w14:paraId="1AA0E510" w14:textId="77777777" w:rsidR="00105EAF" w:rsidRPr="00AD3879" w:rsidRDefault="00105EAF" w:rsidP="00105EAF">
      <w:pPr>
        <w:numPr>
          <w:ilvl w:val="0"/>
          <w:numId w:val="14"/>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serif: Son un tipo de fuente de estilo formal o clásico como Times New Roman.</w:t>
      </w:r>
    </w:p>
    <w:p w14:paraId="29805B60" w14:textId="77777777" w:rsidR="00105EAF" w:rsidRPr="00AD3879" w:rsidRDefault="00105EAF" w:rsidP="00105EAF">
      <w:pPr>
        <w:numPr>
          <w:ilvl w:val="0"/>
          <w:numId w:val="14"/>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sans-serif: No tienen acabado en las puntas, como: Verdana.</w:t>
      </w:r>
    </w:p>
    <w:p w14:paraId="3C3E2D12" w14:textId="77777777" w:rsidR="00105EAF" w:rsidRPr="00AD3879" w:rsidRDefault="00105EAF" w:rsidP="00105EAF">
      <w:pPr>
        <w:numPr>
          <w:ilvl w:val="0"/>
          <w:numId w:val="14"/>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cursive: Son las que tienen estilo cursivo.</w:t>
      </w:r>
    </w:p>
    <w:p w14:paraId="3853D20C" w14:textId="77777777" w:rsidR="00105EAF" w:rsidRPr="00AD3879" w:rsidRDefault="00105EAF" w:rsidP="00105EAF">
      <w:pPr>
        <w:numPr>
          <w:ilvl w:val="0"/>
          <w:numId w:val="14"/>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monospace: Son tipos de fuentes con espaciado entre las letras, como: Roboto mono.</w:t>
      </w:r>
    </w:p>
    <w:p w14:paraId="02ADED48"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b/>
          <w:bCs/>
          <w:color w:val="EFF3F8"/>
          <w:sz w:val="21"/>
          <w:szCs w:val="21"/>
          <w:lang w:eastAsia="es-MX"/>
        </w:rPr>
        <w:t>¿Como puedo saber que tipo de fuente tengo instaladas en mi navegador?</w:t>
      </w:r>
    </w:p>
    <w:p w14:paraId="65748B3E"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Menú&gt;Configuración&gt;Diseño&gt;Personalizar Fuentes&gt;Fuente Serif/Fuente Sans-serif</w:t>
      </w:r>
    </w:p>
    <w:p w14:paraId="430EAA2F"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b/>
          <w:bCs/>
          <w:color w:val="EFF3F8"/>
          <w:sz w:val="21"/>
          <w:szCs w:val="21"/>
          <w:lang w:eastAsia="es-MX"/>
        </w:rPr>
        <w:t>¿Como puedo importar tipos de fuentes a mi proyecto?</w:t>
      </w:r>
    </w:p>
    <w:p w14:paraId="24A3A3B1" w14:textId="77777777" w:rsidR="00105EAF" w:rsidRPr="00AD3879" w:rsidRDefault="00105EAF" w:rsidP="00105EAF">
      <w:pPr>
        <w:numPr>
          <w:ilvl w:val="0"/>
          <w:numId w:val="15"/>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Ir a Google Fonts.</w:t>
      </w:r>
    </w:p>
    <w:p w14:paraId="34CB963E" w14:textId="77777777" w:rsidR="00105EAF" w:rsidRPr="00AD3879" w:rsidRDefault="00105EAF" w:rsidP="00105EAF">
      <w:pPr>
        <w:numPr>
          <w:ilvl w:val="0"/>
          <w:numId w:val="15"/>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Seleccionar la fuente.</w:t>
      </w:r>
    </w:p>
    <w:p w14:paraId="014F934E" w14:textId="77777777" w:rsidR="00105EAF" w:rsidRPr="00AD3879" w:rsidRDefault="00105EAF" w:rsidP="00105EAF">
      <w:pPr>
        <w:numPr>
          <w:ilvl w:val="0"/>
          <w:numId w:val="15"/>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Seleccionar Estilo de fuente.</w:t>
      </w:r>
    </w:p>
    <w:p w14:paraId="64D2D573" w14:textId="77777777" w:rsidR="00105EAF" w:rsidRPr="00AD3879" w:rsidRDefault="00105EAF" w:rsidP="00105EAF">
      <w:pPr>
        <w:numPr>
          <w:ilvl w:val="0"/>
          <w:numId w:val="15"/>
        </w:num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color w:val="EFF3F8"/>
          <w:sz w:val="21"/>
          <w:szCs w:val="21"/>
          <w:lang w:eastAsia="es-MX"/>
        </w:rPr>
        <w:t>Agregar al proyecto, se considera buena práctica agregar las fuentes utilizando la etiqueta &lt;link&gt;, ya que la fuente cambia la fuente una vez que se haya cargado la página.</w:t>
      </w:r>
    </w:p>
    <w:p w14:paraId="07538CE0" w14:textId="77777777" w:rsidR="00105EAF" w:rsidRPr="00AD387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AD3879">
        <w:rPr>
          <w:rFonts w:ascii="Roboto" w:eastAsia="Times New Roman" w:hAnsi="Roboto" w:cs="Times New Roman"/>
          <w:b/>
          <w:bCs/>
          <w:color w:val="EFF3F8"/>
          <w:sz w:val="21"/>
          <w:szCs w:val="21"/>
          <w:lang w:eastAsia="es-MX"/>
        </w:rPr>
        <w:t>Buenas Prácticas</w:t>
      </w:r>
      <w:r w:rsidRPr="00AD3879">
        <w:rPr>
          <w:rFonts w:ascii="Roboto" w:eastAsia="Times New Roman" w:hAnsi="Roboto" w:cs="Times New Roman"/>
          <w:color w:val="EFF3F8"/>
          <w:sz w:val="21"/>
          <w:szCs w:val="21"/>
          <w:lang w:eastAsia="es-MX"/>
        </w:rPr>
        <w:br/>
        <w:t>Cargar una sola fuente.</w:t>
      </w:r>
      <w:r w:rsidRPr="00AD3879">
        <w:rPr>
          <w:rFonts w:ascii="Roboto" w:eastAsia="Times New Roman" w:hAnsi="Roboto" w:cs="Times New Roman"/>
          <w:color w:val="EFF3F8"/>
          <w:sz w:val="21"/>
          <w:szCs w:val="21"/>
          <w:lang w:eastAsia="es-MX"/>
        </w:rPr>
        <w:br/>
        <w:t>Importarlas siempre en la etiqueta del head.</w:t>
      </w:r>
    </w:p>
    <w:p w14:paraId="2B502220" w14:textId="77777777" w:rsidR="00105EAF" w:rsidRDefault="00105EAF" w:rsidP="00105EAF"/>
    <w:p w14:paraId="3C39FAAB" w14:textId="77777777" w:rsidR="00105EAF" w:rsidRDefault="00105EAF" w:rsidP="00105EAF">
      <w:r>
        <w:rPr>
          <w:noProof/>
        </w:rPr>
        <w:lastRenderedPageBreak/>
        <w:drawing>
          <wp:inline distT="0" distB="0" distL="0" distR="0" wp14:anchorId="61D8A26B" wp14:editId="4EDBCB3F">
            <wp:extent cx="5276850" cy="2492741"/>
            <wp:effectExtent l="0" t="0" r="0" b="3175"/>
            <wp:docPr id="1231856376" name="Imagen 12318563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10312"/>
                    <a:stretch/>
                  </pic:blipFill>
                  <pic:spPr bwMode="auto">
                    <a:xfrm>
                      <a:off x="0" y="0"/>
                      <a:ext cx="5281091" cy="2494744"/>
                    </a:xfrm>
                    <a:prstGeom prst="rect">
                      <a:avLst/>
                    </a:prstGeom>
                    <a:noFill/>
                    <a:ln>
                      <a:noFill/>
                    </a:ln>
                    <a:extLst>
                      <a:ext uri="{53640926-AAD7-44D8-BBD7-CCE9431645EC}">
                        <a14:shadowObscured xmlns:a14="http://schemas.microsoft.com/office/drawing/2010/main"/>
                      </a:ext>
                    </a:extLst>
                  </pic:spPr>
                </pic:pic>
              </a:graphicData>
            </a:graphic>
          </wp:inline>
        </w:drawing>
      </w:r>
    </w:p>
    <w:p w14:paraId="1752522F" w14:textId="77777777" w:rsidR="00105EAF" w:rsidRDefault="00105EAF" w:rsidP="00105EAF">
      <w:r>
        <w:rPr>
          <w:noProof/>
        </w:rPr>
        <w:drawing>
          <wp:inline distT="0" distB="0" distL="0" distR="0" wp14:anchorId="61110AB3" wp14:editId="65D4548F">
            <wp:extent cx="5612130" cy="1676400"/>
            <wp:effectExtent l="0" t="0" r="7620" b="0"/>
            <wp:docPr id="1525697758" name="Imagen 15256977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rotWithShape="1">
                    <a:blip r:embed="rId54">
                      <a:extLst>
                        <a:ext uri="{28A0092B-C50C-407E-A947-70E740481C1C}">
                          <a14:useLocalDpi xmlns:a14="http://schemas.microsoft.com/office/drawing/2010/main" val="0"/>
                        </a:ext>
                      </a:extLst>
                    </a:blip>
                    <a:srcRect t="12737" b="47232"/>
                    <a:stretch/>
                  </pic:blipFill>
                  <pic:spPr bwMode="auto">
                    <a:xfrm>
                      <a:off x="0" y="0"/>
                      <a:ext cx="561213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4C27834E" w14:textId="77777777" w:rsidR="00105EAF" w:rsidRDefault="00105EAF" w:rsidP="00105EAF"/>
    <w:p w14:paraId="22E523F3" w14:textId="77777777" w:rsidR="00105EAF" w:rsidRDefault="00105EAF" w:rsidP="00105EAF">
      <w:pPr>
        <w:rPr>
          <w:rFonts w:ascii="Roboto" w:hAnsi="Roboto"/>
          <w:color w:val="BECDE3"/>
          <w:sz w:val="23"/>
          <w:szCs w:val="23"/>
          <w:shd w:val="clear" w:color="auto" w:fill="121F3D"/>
        </w:rPr>
      </w:pPr>
      <w:r>
        <w:rPr>
          <w:rFonts w:ascii="Roboto" w:hAnsi="Roboto"/>
          <w:color w:val="BECDE3"/>
          <w:sz w:val="23"/>
          <w:szCs w:val="23"/>
          <w:shd w:val="clear" w:color="auto" w:fill="121F3D"/>
        </w:rPr>
        <w:t>Las </w:t>
      </w:r>
      <w:r>
        <w:rPr>
          <w:rStyle w:val="Textoennegrita"/>
          <w:rFonts w:ascii="Roboto" w:hAnsi="Roboto"/>
          <w:i/>
          <w:iCs/>
          <w:color w:val="BECDE3"/>
          <w:sz w:val="23"/>
          <w:szCs w:val="23"/>
          <w:shd w:val="clear" w:color="auto" w:fill="121F3D"/>
        </w:rPr>
        <w:t>Web Fonts</w:t>
      </w:r>
      <w:r>
        <w:rPr>
          <w:rFonts w:ascii="Roboto" w:hAnsi="Roboto"/>
          <w:color w:val="BECDE3"/>
          <w:sz w:val="23"/>
          <w:szCs w:val="23"/>
          <w:shd w:val="clear" w:color="auto" w:fill="121F3D"/>
        </w:rPr>
        <w:t> son grupos familiares de fuentes, los navegadores web poseen fuentes predeterminadas y dependiendo del mismo cada uno de ellos posee estilos diferentes.</w:t>
      </w:r>
    </w:p>
    <w:p w14:paraId="4BA0E83C" w14:textId="77777777" w:rsidR="00105EAF" w:rsidRDefault="00105EAF" w:rsidP="00105EAF">
      <w:pPr>
        <w:rPr>
          <w:rFonts w:ascii="Roboto" w:hAnsi="Roboto"/>
          <w:color w:val="BECDE3"/>
          <w:sz w:val="23"/>
          <w:szCs w:val="23"/>
          <w:shd w:val="clear" w:color="auto" w:fill="121F3D"/>
        </w:rPr>
      </w:pPr>
      <w:r>
        <w:rPr>
          <w:rFonts w:ascii="Roboto" w:hAnsi="Roboto"/>
          <w:color w:val="BECDE3"/>
          <w:sz w:val="23"/>
          <w:szCs w:val="23"/>
          <w:shd w:val="clear" w:color="auto" w:fill="121F3D"/>
        </w:rPr>
        <w:t>En caso de que una fuente no se cargue se cargará automáticamente la siguiente, el navegador trae por defecto fuentes que se cargarán en caso que las del proyecto no estén disponibles.</w:t>
      </w:r>
    </w:p>
    <w:p w14:paraId="76FA2028"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Para descargar fuentes para tus proyectos </w:t>
      </w:r>
      <w:hyperlink r:id="rId55" w:tgtFrame="_blank" w:history="1">
        <w:r>
          <w:rPr>
            <w:rStyle w:val="Hipervnculo"/>
            <w:rFonts w:ascii="Roboto" w:hAnsi="Roboto"/>
            <w:color w:val="33B1FF"/>
            <w:sz w:val="21"/>
            <w:szCs w:val="21"/>
            <w:shd w:val="clear" w:color="auto" w:fill="24385B"/>
          </w:rPr>
          <w:t>https://fonts.google.com/</w:t>
        </w:r>
      </w:hyperlink>
      <w:r>
        <w:rPr>
          <w:rFonts w:ascii="Roboto" w:hAnsi="Roboto"/>
          <w:color w:val="EFF3F8"/>
          <w:sz w:val="21"/>
          <w:szCs w:val="21"/>
          <w:shd w:val="clear" w:color="auto" w:fill="24385B"/>
        </w:rPr>
        <w:t> copiar el link, usamos una por buenas practicas e importarla siempre en la etiqueta &lt;head&gt; no poner el @import en el .CSS (mala practica) ya que impacta en el rendimiento.</w:t>
      </w:r>
    </w:p>
    <w:p w14:paraId="74B0A0FB"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i/>
          <w:iCs/>
          <w:color w:val="EFF3F8"/>
          <w:sz w:val="21"/>
          <w:szCs w:val="21"/>
        </w:rPr>
        <w:t>En la clase anterior</w:t>
      </w:r>
      <w:r>
        <w:rPr>
          <w:rFonts w:ascii="Roboto" w:hAnsi="Roboto"/>
          <w:color w:val="EFF3F8"/>
          <w:sz w:val="21"/>
          <w:szCs w:val="21"/>
        </w:rPr>
        <w:t> nos dejó los enlaces a páginas donde podemos importar nuestras fuentes, les dejo los links de igual forma por aquí:</w:t>
      </w:r>
    </w:p>
    <w:p w14:paraId="371CA02A"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hyperlink r:id="rId56" w:tgtFrame="_blank" w:history="1">
        <w:r>
          <w:rPr>
            <w:rStyle w:val="Hipervnculo"/>
            <w:rFonts w:ascii="Roboto" w:hAnsi="Roboto"/>
            <w:b/>
            <w:bCs/>
            <w:color w:val="33B1FF"/>
            <w:sz w:val="21"/>
            <w:szCs w:val="21"/>
          </w:rPr>
          <w:t>https://material.io/resources/icons/?style=baseline</w:t>
        </w:r>
      </w:hyperlink>
    </w:p>
    <w:p w14:paraId="60394326"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hyperlink r:id="rId57" w:tgtFrame="_blank" w:history="1">
        <w:r>
          <w:rPr>
            <w:rStyle w:val="Hipervnculo"/>
            <w:rFonts w:ascii="Roboto" w:hAnsi="Roboto"/>
            <w:b/>
            <w:bCs/>
            <w:color w:val="33B1FF"/>
            <w:sz w:val="21"/>
            <w:szCs w:val="21"/>
          </w:rPr>
          <w:t>https://fontawesome.com</w:t>
        </w:r>
      </w:hyperlink>
    </w:p>
    <w:p w14:paraId="0FD1E51F"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hyperlink r:id="rId58" w:tgtFrame="_blank" w:history="1">
        <w:r>
          <w:rPr>
            <w:rStyle w:val="Hipervnculo"/>
            <w:rFonts w:ascii="Roboto" w:hAnsi="Roboto"/>
            <w:b/>
            <w:bCs/>
            <w:color w:val="33B1FF"/>
            <w:sz w:val="21"/>
            <w:szCs w:val="21"/>
          </w:rPr>
          <w:t>https://fonts.google.com/?preview.text=&amp;preview.text_type=custom</w:t>
        </w:r>
      </w:hyperlink>
    </w:p>
    <w:p w14:paraId="024F8159"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hyperlink r:id="rId59" w:tgtFrame="_blank" w:history="1">
        <w:r>
          <w:rPr>
            <w:rStyle w:val="Hipervnculo"/>
            <w:rFonts w:ascii="Roboto" w:hAnsi="Roboto"/>
            <w:b/>
            <w:bCs/>
            <w:color w:val="33B1FF"/>
            <w:sz w:val="21"/>
            <w:szCs w:val="21"/>
          </w:rPr>
          <w:t>https://developer.mozilla.org/en-US/docs/Web/CSS/font-family</w:t>
        </w:r>
      </w:hyperlink>
    </w:p>
    <w:p w14:paraId="3F21F7D1"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Espero les sea de ayuda.</w:t>
      </w:r>
    </w:p>
    <w:p w14:paraId="152CE785"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p>
    <w:p w14:paraId="76BA9495" w14:textId="77777777" w:rsidR="00105EAF" w:rsidRDefault="00105EAF" w:rsidP="00105EAF"/>
    <w:p w14:paraId="6EE30BF7" w14:textId="77777777" w:rsidR="00105EAF" w:rsidRPr="008C5681" w:rsidRDefault="00105EAF" w:rsidP="00105EAF"/>
    <w:p w14:paraId="174EFC0B" w14:textId="77777777" w:rsidR="00105EAF" w:rsidRDefault="00105EAF" w:rsidP="00105EAF">
      <w:pPr>
        <w:jc w:val="center"/>
      </w:pPr>
      <w:r>
        <w:rPr>
          <w:noProof/>
        </w:rPr>
        <w:lastRenderedPageBreak/>
        <w:drawing>
          <wp:inline distT="0" distB="0" distL="0" distR="0" wp14:anchorId="1DBCE27E" wp14:editId="7249CEDE">
            <wp:extent cx="3315528" cy="9225880"/>
            <wp:effectExtent l="0" t="0" r="0" b="0"/>
            <wp:docPr id="268304610" name="Imagen 2683046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1557" cy="9270483"/>
                    </a:xfrm>
                    <a:prstGeom prst="rect">
                      <a:avLst/>
                    </a:prstGeom>
                    <a:noFill/>
                    <a:ln>
                      <a:noFill/>
                    </a:ln>
                  </pic:spPr>
                </pic:pic>
              </a:graphicData>
            </a:graphic>
          </wp:inline>
        </w:drawing>
      </w:r>
    </w:p>
    <w:p w14:paraId="4C27E878"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lastRenderedPageBreak/>
        <w:t>Selectores . # p *</w:t>
      </w:r>
    </w:p>
    <w:p w14:paraId="320E1F75"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Psudoclases y psudoelementos :class ::element</w:t>
      </w:r>
    </w:p>
    <w:p w14:paraId="62D99981"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Regla de CSS selector + {} + declaración(propiedad: valorPropiedad;)</w:t>
      </w:r>
    </w:p>
    <w:p w14:paraId="50E2C713"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Modelo de caja: content + padding + border + margin</w:t>
      </w:r>
      <w:r w:rsidRPr="00953399">
        <w:rPr>
          <w:rFonts w:ascii="Roboto" w:eastAsia="Times New Roman" w:hAnsi="Roboto" w:cs="Times New Roman"/>
          <w:color w:val="EFF3F8"/>
          <w:sz w:val="21"/>
          <w:szCs w:val="21"/>
          <w:lang w:eastAsia="es-MX"/>
        </w:rPr>
        <w:br/>
        <w:t>NOTA: para no generar scroll, usamos la siguiente regla:</w:t>
      </w:r>
      <w:r w:rsidRPr="00953399">
        <w:rPr>
          <w:rFonts w:ascii="Roboto" w:eastAsia="Times New Roman" w:hAnsi="Roboto" w:cs="Times New Roman"/>
          <w:color w:val="EFF3F8"/>
          <w:sz w:val="21"/>
          <w:szCs w:val="21"/>
          <w:lang w:eastAsia="es-MX"/>
        </w:rPr>
        <w:br/>
        <w:t>*{box-sizing: border-box;</w:t>
      </w:r>
    </w:p>
    <w:p w14:paraId="26FBFC3F"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Herencia en CSS: el código que se le va a pasar de un "padre"</w:t>
      </w:r>
      <w:r w:rsidRPr="00953399">
        <w:rPr>
          <w:rFonts w:ascii="Roboto" w:eastAsia="Times New Roman" w:hAnsi="Roboto" w:cs="Times New Roman"/>
          <w:color w:val="EFF3F8"/>
          <w:sz w:val="21"/>
          <w:szCs w:val="21"/>
          <w:lang w:eastAsia="es-MX"/>
        </w:rPr>
        <w:br/>
        <w:t>a un “hijo”</w:t>
      </w:r>
    </w:p>
    <w:p w14:paraId="2C08B649"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Orden de declaración y especificidad en selectores:</w:t>
      </w:r>
      <w:r w:rsidRPr="00953399">
        <w:rPr>
          <w:rFonts w:ascii="Roboto" w:eastAsia="Times New Roman" w:hAnsi="Roboto" w:cs="Times New Roman"/>
          <w:color w:val="EFF3F8"/>
          <w:sz w:val="21"/>
          <w:szCs w:val="21"/>
          <w:lang w:eastAsia="es-MX"/>
        </w:rPr>
        <w:br/>
        <w:t>6.1 Importancia</w:t>
      </w:r>
      <w:r w:rsidRPr="00953399">
        <w:rPr>
          <w:rFonts w:ascii="Roboto" w:eastAsia="Times New Roman" w:hAnsi="Roboto" w:cs="Times New Roman"/>
          <w:color w:val="EFF3F8"/>
          <w:sz w:val="21"/>
          <w:szCs w:val="21"/>
          <w:lang w:eastAsia="es-MX"/>
        </w:rPr>
        <w:br/>
        <w:t>6.2 Especificidad</w:t>
      </w:r>
      <w:r w:rsidRPr="00953399">
        <w:rPr>
          <w:rFonts w:ascii="Roboto" w:eastAsia="Times New Roman" w:hAnsi="Roboto" w:cs="Times New Roman"/>
          <w:color w:val="EFF3F8"/>
          <w:sz w:val="21"/>
          <w:szCs w:val="21"/>
          <w:lang w:eastAsia="es-MX"/>
        </w:rPr>
        <w:br/>
        <w:t>6.3 Orden en las fuentes</w:t>
      </w:r>
      <w:r w:rsidRPr="00953399">
        <w:rPr>
          <w:rFonts w:ascii="Roboto" w:eastAsia="Times New Roman" w:hAnsi="Roboto" w:cs="Times New Roman"/>
          <w:color w:val="EFF3F8"/>
          <w:sz w:val="21"/>
          <w:szCs w:val="21"/>
          <w:lang w:eastAsia="es-MX"/>
        </w:rPr>
        <w:br/>
        <w:t>6.1: 6.1.1 Hoja de estilo de agente usuario(navegador)</w:t>
      </w:r>
      <w:r w:rsidRPr="00953399">
        <w:rPr>
          <w:rFonts w:ascii="Roboto" w:eastAsia="Times New Roman" w:hAnsi="Roboto" w:cs="Times New Roman"/>
          <w:color w:val="EFF3F8"/>
          <w:sz w:val="21"/>
          <w:szCs w:val="21"/>
          <w:lang w:eastAsia="es-MX"/>
        </w:rPr>
        <w:br/>
        <w:t>6.1.2 Declaraciones normales en hojas del autor (.css)</w:t>
      </w:r>
      <w:r w:rsidRPr="00953399">
        <w:rPr>
          <w:rFonts w:ascii="Roboto" w:eastAsia="Times New Roman" w:hAnsi="Roboto" w:cs="Times New Roman"/>
          <w:color w:val="EFF3F8"/>
          <w:sz w:val="21"/>
          <w:szCs w:val="21"/>
          <w:lang w:eastAsia="es-MX"/>
        </w:rPr>
        <w:br/>
        <w:t>6.1.3 Declaraciones importantes (!important)</w:t>
      </w:r>
      <w:r w:rsidRPr="00953399">
        <w:rPr>
          <w:rFonts w:ascii="Roboto" w:eastAsia="Times New Roman" w:hAnsi="Roboto" w:cs="Times New Roman"/>
          <w:color w:val="EFF3F8"/>
          <w:sz w:val="21"/>
          <w:szCs w:val="21"/>
          <w:lang w:eastAsia="es-MX"/>
        </w:rPr>
        <w:br/>
        <w:t>6.2: Especificidad:</w:t>
      </w:r>
      <w:r w:rsidRPr="00953399">
        <w:rPr>
          <w:rFonts w:ascii="Roboto" w:eastAsia="Times New Roman" w:hAnsi="Roboto" w:cs="Times New Roman"/>
          <w:color w:val="EFF3F8"/>
          <w:sz w:val="21"/>
          <w:szCs w:val="21"/>
          <w:lang w:eastAsia="es-MX"/>
        </w:rPr>
        <w:br/>
        <w:t>!important</w:t>
      </w:r>
      <w:r w:rsidRPr="00953399">
        <w:rPr>
          <w:rFonts w:ascii="Roboto" w:eastAsia="Times New Roman" w:hAnsi="Roboto" w:cs="Times New Roman"/>
          <w:color w:val="EFF3F8"/>
          <w:sz w:val="21"/>
          <w:szCs w:val="21"/>
          <w:lang w:eastAsia="es-MX"/>
        </w:rPr>
        <w:br/>
        <w:t>inline styles</w:t>
      </w:r>
      <w:r w:rsidRPr="00953399">
        <w:rPr>
          <w:rFonts w:ascii="Roboto" w:eastAsia="Times New Roman" w:hAnsi="Roboto" w:cs="Times New Roman"/>
          <w:color w:val="EFF3F8"/>
          <w:sz w:val="21"/>
          <w:szCs w:val="21"/>
          <w:lang w:eastAsia="es-MX"/>
        </w:rPr>
        <w:br/>
        <w:t>#id</w:t>
      </w:r>
      <w:r w:rsidRPr="00953399">
        <w:rPr>
          <w:rFonts w:ascii="Roboto" w:eastAsia="Times New Roman" w:hAnsi="Roboto" w:cs="Times New Roman"/>
          <w:color w:val="EFF3F8"/>
          <w:sz w:val="21"/>
          <w:szCs w:val="21"/>
          <w:lang w:eastAsia="es-MX"/>
        </w:rPr>
        <w:br/>
        <w:t>.class</w:t>
      </w:r>
      <w:r w:rsidRPr="00953399">
        <w:rPr>
          <w:rFonts w:ascii="Roboto" w:eastAsia="Times New Roman" w:hAnsi="Roboto" w:cs="Times New Roman"/>
          <w:color w:val="EFF3F8"/>
          <w:sz w:val="21"/>
          <w:szCs w:val="21"/>
          <w:lang w:eastAsia="es-MX"/>
        </w:rPr>
        <w:br/>
        <w:t>tag</w:t>
      </w:r>
      <w:r w:rsidRPr="00953399">
        <w:rPr>
          <w:rFonts w:ascii="Roboto" w:eastAsia="Times New Roman" w:hAnsi="Roboto" w:cs="Times New Roman"/>
          <w:color w:val="EFF3F8"/>
          <w:sz w:val="21"/>
          <w:szCs w:val="21"/>
          <w:lang w:eastAsia="es-MX"/>
        </w:rPr>
        <w:br/>
        <w:t>6.3: En tus estilos, las declaraciones al final del documento</w:t>
      </w:r>
      <w:r w:rsidRPr="00953399">
        <w:rPr>
          <w:rFonts w:ascii="Roboto" w:eastAsia="Times New Roman" w:hAnsi="Roboto" w:cs="Times New Roman"/>
          <w:color w:val="EFF3F8"/>
          <w:sz w:val="21"/>
          <w:szCs w:val="21"/>
          <w:lang w:eastAsia="es-MX"/>
        </w:rPr>
        <w:br/>
        <w:t>anularán a las que sucedan antes en caso de conflicto.</w:t>
      </w:r>
    </w:p>
    <w:p w14:paraId="6545C73D"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Combinadores:</w:t>
      </w:r>
      <w:r w:rsidRPr="00953399">
        <w:rPr>
          <w:rFonts w:ascii="Roboto" w:eastAsia="Times New Roman" w:hAnsi="Roboto" w:cs="Times New Roman"/>
          <w:color w:val="EFF3F8"/>
          <w:sz w:val="21"/>
          <w:szCs w:val="21"/>
          <w:lang w:eastAsia="es-MX"/>
        </w:rPr>
        <w:br/>
        <w:t>7.1 Adjacent Sibling</w:t>
      </w:r>
      <w:r w:rsidRPr="00953399">
        <w:rPr>
          <w:rFonts w:ascii="Roboto" w:eastAsia="Times New Roman" w:hAnsi="Roboto" w:cs="Times New Roman"/>
          <w:color w:val="EFF3F8"/>
          <w:sz w:val="21"/>
          <w:szCs w:val="21"/>
          <w:lang w:eastAsia="es-MX"/>
        </w:rPr>
        <w:br/>
        <w:t>div + p {Aplica una regla al selector indicado cercano}</w:t>
      </w:r>
      <w:r w:rsidRPr="00953399">
        <w:rPr>
          <w:rFonts w:ascii="Roboto" w:eastAsia="Times New Roman" w:hAnsi="Roboto" w:cs="Times New Roman"/>
          <w:color w:val="EFF3F8"/>
          <w:sz w:val="21"/>
          <w:szCs w:val="21"/>
          <w:lang w:eastAsia="es-MX"/>
        </w:rPr>
        <w:br/>
        <w:t>7.2 General Sibling div ~ p {Aplica el mismo estilo</w:t>
      </w:r>
      <w:r w:rsidRPr="00953399">
        <w:rPr>
          <w:rFonts w:ascii="Roboto" w:eastAsia="Times New Roman" w:hAnsi="Roboto" w:cs="Times New Roman"/>
          <w:color w:val="EFF3F8"/>
          <w:sz w:val="21"/>
          <w:szCs w:val="21"/>
          <w:lang w:eastAsia="es-MX"/>
        </w:rPr>
        <w:br/>
        <w:t>siempre y cuando existan como hermanos en la misma</w:t>
      </w:r>
      <w:r w:rsidRPr="00953399">
        <w:rPr>
          <w:rFonts w:ascii="Roboto" w:eastAsia="Times New Roman" w:hAnsi="Roboto" w:cs="Times New Roman"/>
          <w:color w:val="EFF3F8"/>
          <w:sz w:val="21"/>
          <w:szCs w:val="21"/>
          <w:lang w:eastAsia="es-MX"/>
        </w:rPr>
        <w:br/>
        <w:t>linea}</w:t>
      </w:r>
      <w:r w:rsidRPr="00953399">
        <w:rPr>
          <w:rFonts w:ascii="Roboto" w:eastAsia="Times New Roman" w:hAnsi="Roboto" w:cs="Times New Roman"/>
          <w:color w:val="EFF3F8"/>
          <w:sz w:val="21"/>
          <w:szCs w:val="21"/>
          <w:lang w:eastAsia="es-MX"/>
        </w:rPr>
        <w:br/>
        <w:t>7.3 Child</w:t>
      </w:r>
      <w:r w:rsidRPr="00953399">
        <w:rPr>
          <w:rFonts w:ascii="Roboto" w:eastAsia="Times New Roman" w:hAnsi="Roboto" w:cs="Times New Roman"/>
          <w:color w:val="EFF3F8"/>
          <w:sz w:val="21"/>
          <w:szCs w:val="21"/>
          <w:lang w:eastAsia="es-MX"/>
        </w:rPr>
        <w:br/>
        <w:t>div &gt; p {El padre que sea mayor, a su hijo directo}</w:t>
      </w:r>
      <w:r w:rsidRPr="00953399">
        <w:rPr>
          <w:rFonts w:ascii="Roboto" w:eastAsia="Times New Roman" w:hAnsi="Roboto" w:cs="Times New Roman"/>
          <w:color w:val="EFF3F8"/>
          <w:sz w:val="21"/>
          <w:szCs w:val="21"/>
          <w:lang w:eastAsia="es-MX"/>
        </w:rPr>
        <w:br/>
        <w:t>7.4 Descendant</w:t>
      </w:r>
      <w:r w:rsidRPr="00953399">
        <w:rPr>
          <w:rFonts w:ascii="Roboto" w:eastAsia="Times New Roman" w:hAnsi="Roboto" w:cs="Times New Roman"/>
          <w:color w:val="EFF3F8"/>
          <w:sz w:val="21"/>
          <w:szCs w:val="21"/>
          <w:lang w:eastAsia="es-MX"/>
        </w:rPr>
        <w:br/>
        <w:t>div p {todas las etiquetas que estén en el contenedor}</w:t>
      </w:r>
    </w:p>
    <w:p w14:paraId="40F95C42"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Medidas</w:t>
      </w:r>
      <w:r w:rsidRPr="00953399">
        <w:rPr>
          <w:rFonts w:ascii="Roboto" w:eastAsia="Times New Roman" w:hAnsi="Roboto" w:cs="Times New Roman"/>
          <w:color w:val="EFF3F8"/>
          <w:sz w:val="21"/>
          <w:szCs w:val="21"/>
          <w:lang w:eastAsia="es-MX"/>
        </w:rPr>
        <w:br/>
        <w:t>8.1 Absolutas: No va a cambiar sin importar el tamaño del dispositiva.</w:t>
      </w:r>
      <w:r w:rsidRPr="00953399">
        <w:rPr>
          <w:rFonts w:ascii="Roboto" w:eastAsia="Times New Roman" w:hAnsi="Roboto" w:cs="Times New Roman"/>
          <w:color w:val="EFF3F8"/>
          <w:sz w:val="21"/>
          <w:szCs w:val="21"/>
          <w:lang w:eastAsia="es-MX"/>
        </w:rPr>
        <w:br/>
        <w:t>8.1.1: px</w:t>
      </w:r>
      <w:r w:rsidRPr="00953399">
        <w:rPr>
          <w:rFonts w:ascii="Roboto" w:eastAsia="Times New Roman" w:hAnsi="Roboto" w:cs="Times New Roman"/>
          <w:color w:val="EFF3F8"/>
          <w:sz w:val="21"/>
          <w:szCs w:val="21"/>
          <w:lang w:eastAsia="es-MX"/>
        </w:rPr>
        <w:br/>
        <w:t>8.2 Relativas: El tamaño varia según el dispositivo.</w:t>
      </w:r>
      <w:r w:rsidRPr="00953399">
        <w:rPr>
          <w:rFonts w:ascii="Roboto" w:eastAsia="Times New Roman" w:hAnsi="Roboto" w:cs="Times New Roman"/>
          <w:color w:val="EFF3F8"/>
          <w:sz w:val="21"/>
          <w:szCs w:val="21"/>
          <w:lang w:eastAsia="es-MX"/>
        </w:rPr>
        <w:br/>
        <w:t>8.2.1 em: es un acrónimo de element y lo que hace es</w:t>
      </w:r>
      <w:r w:rsidRPr="00953399">
        <w:rPr>
          <w:rFonts w:ascii="Roboto" w:eastAsia="Times New Roman" w:hAnsi="Roboto" w:cs="Times New Roman"/>
          <w:color w:val="EFF3F8"/>
          <w:sz w:val="21"/>
          <w:szCs w:val="21"/>
          <w:lang w:eastAsia="es-MX"/>
        </w:rPr>
        <w:br/>
        <w:t>tomar el tamaño de fuente que tenga el padre</w:t>
      </w:r>
      <w:r w:rsidRPr="00953399">
        <w:rPr>
          <w:rFonts w:ascii="Roboto" w:eastAsia="Times New Roman" w:hAnsi="Roboto" w:cs="Times New Roman"/>
          <w:color w:val="EFF3F8"/>
          <w:sz w:val="21"/>
          <w:szCs w:val="21"/>
          <w:lang w:eastAsia="es-MX"/>
        </w:rPr>
        <w:br/>
        <w:t>directo.</w:t>
      </w:r>
      <w:r w:rsidRPr="00953399">
        <w:rPr>
          <w:rFonts w:ascii="Roboto" w:eastAsia="Times New Roman" w:hAnsi="Roboto" w:cs="Times New Roman"/>
          <w:color w:val="EFF3F8"/>
          <w:sz w:val="21"/>
          <w:szCs w:val="21"/>
          <w:lang w:eastAsia="es-MX"/>
        </w:rPr>
        <w:br/>
        <w:t>8.2.2 rem: Rem hace referencia al font-size declarado en</w:t>
      </w:r>
      <w:r w:rsidRPr="00953399">
        <w:rPr>
          <w:rFonts w:ascii="Roboto" w:eastAsia="Times New Roman" w:hAnsi="Roboto" w:cs="Times New Roman"/>
          <w:color w:val="EFF3F8"/>
          <w:sz w:val="21"/>
          <w:szCs w:val="21"/>
          <w:lang w:eastAsia="es-MX"/>
        </w:rPr>
        <w:br/>
        <w:t>la etiqueta HTML (62.5%).</w:t>
      </w:r>
      <w:r w:rsidRPr="00953399">
        <w:rPr>
          <w:rFonts w:ascii="Roboto" w:eastAsia="Times New Roman" w:hAnsi="Roboto" w:cs="Times New Roman"/>
          <w:color w:val="EFF3F8"/>
          <w:sz w:val="21"/>
          <w:szCs w:val="21"/>
          <w:lang w:eastAsia="es-MX"/>
        </w:rPr>
        <w:br/>
        <w:t>8.2.3 Max-width/Max-height: Define el ancho y alto que un</w:t>
      </w:r>
      <w:r w:rsidRPr="00953399">
        <w:rPr>
          <w:rFonts w:ascii="Roboto" w:eastAsia="Times New Roman" w:hAnsi="Roboto" w:cs="Times New Roman"/>
          <w:color w:val="EFF3F8"/>
          <w:sz w:val="21"/>
          <w:szCs w:val="21"/>
          <w:lang w:eastAsia="es-MX"/>
        </w:rPr>
        <w:br/>
        <w:t>elemento puede tener.</w:t>
      </w:r>
      <w:r w:rsidRPr="00953399">
        <w:rPr>
          <w:rFonts w:ascii="Roboto" w:eastAsia="Times New Roman" w:hAnsi="Roboto" w:cs="Times New Roman"/>
          <w:color w:val="EFF3F8"/>
          <w:sz w:val="21"/>
          <w:szCs w:val="21"/>
          <w:lang w:eastAsia="es-MX"/>
        </w:rPr>
        <w:br/>
        <w:t>8.2.4 Min-width/Min-height: Define el ancho y el alto</w:t>
      </w:r>
      <w:r w:rsidRPr="00953399">
        <w:rPr>
          <w:rFonts w:ascii="Roboto" w:eastAsia="Times New Roman" w:hAnsi="Roboto" w:cs="Times New Roman"/>
          <w:color w:val="EFF3F8"/>
          <w:sz w:val="21"/>
          <w:szCs w:val="21"/>
          <w:lang w:eastAsia="es-MX"/>
        </w:rPr>
        <w:br/>
        <w:t>mínimo, que un elemento</w:t>
      </w:r>
      <w:r w:rsidRPr="00953399">
        <w:rPr>
          <w:rFonts w:ascii="Roboto" w:eastAsia="Times New Roman" w:hAnsi="Roboto" w:cs="Times New Roman"/>
          <w:color w:val="EFF3F8"/>
          <w:sz w:val="21"/>
          <w:szCs w:val="21"/>
          <w:lang w:eastAsia="es-MX"/>
        </w:rPr>
        <w:br/>
        <w:t>puede tener.</w:t>
      </w:r>
      <w:r w:rsidRPr="00953399">
        <w:rPr>
          <w:rFonts w:ascii="Roboto" w:eastAsia="Times New Roman" w:hAnsi="Roboto" w:cs="Times New Roman"/>
          <w:color w:val="EFF3F8"/>
          <w:sz w:val="21"/>
          <w:szCs w:val="21"/>
          <w:lang w:eastAsia="es-MX"/>
        </w:rPr>
        <w:br/>
        <w:t>8.2.5 Porcentaje % : Designa el porcentaje a usar, en el</w:t>
      </w:r>
      <w:r w:rsidRPr="00953399">
        <w:rPr>
          <w:rFonts w:ascii="Roboto" w:eastAsia="Times New Roman" w:hAnsi="Roboto" w:cs="Times New Roman"/>
          <w:color w:val="EFF3F8"/>
          <w:sz w:val="21"/>
          <w:szCs w:val="21"/>
          <w:lang w:eastAsia="es-MX"/>
        </w:rPr>
        <w:br/>
        <w:t>espacio en uso.</w:t>
      </w:r>
      <w:r w:rsidRPr="00953399">
        <w:rPr>
          <w:rFonts w:ascii="Roboto" w:eastAsia="Times New Roman" w:hAnsi="Roboto" w:cs="Times New Roman"/>
          <w:color w:val="EFF3F8"/>
          <w:sz w:val="21"/>
          <w:szCs w:val="21"/>
          <w:lang w:eastAsia="es-MX"/>
        </w:rPr>
        <w:br/>
        <w:t>8.2.6 vw y vh: view width y view height usan de 1% a</w:t>
      </w:r>
      <w:r w:rsidRPr="00953399">
        <w:rPr>
          <w:rFonts w:ascii="Roboto" w:eastAsia="Times New Roman" w:hAnsi="Roboto" w:cs="Times New Roman"/>
          <w:color w:val="EFF3F8"/>
          <w:sz w:val="21"/>
          <w:szCs w:val="21"/>
          <w:lang w:eastAsia="es-MX"/>
        </w:rPr>
        <w:br/>
        <w:t>100% del tamaño del viewport.</w:t>
      </w:r>
    </w:p>
    <w:p w14:paraId="39551570"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lastRenderedPageBreak/>
        <w:t>Position: Modifica el lugar en el que se encuentran las</w:t>
      </w:r>
      <w:r w:rsidRPr="00953399">
        <w:rPr>
          <w:rFonts w:ascii="Roboto" w:eastAsia="Times New Roman" w:hAnsi="Roboto" w:cs="Times New Roman"/>
          <w:color w:val="EFF3F8"/>
          <w:sz w:val="21"/>
          <w:szCs w:val="21"/>
          <w:lang w:eastAsia="es-MX"/>
        </w:rPr>
        <w:br/>
        <w:t>cajas etiquetas, por defecto todos tiene como</w:t>
      </w:r>
      <w:r w:rsidRPr="00953399">
        <w:rPr>
          <w:rFonts w:ascii="Roboto" w:eastAsia="Times New Roman" w:hAnsi="Roboto" w:cs="Times New Roman"/>
          <w:color w:val="EFF3F8"/>
          <w:sz w:val="21"/>
          <w:szCs w:val="21"/>
          <w:lang w:eastAsia="es-MX"/>
        </w:rPr>
        <w:br/>
        <w:t>valor predeterminado static.</w:t>
      </w:r>
      <w:r w:rsidRPr="00953399">
        <w:rPr>
          <w:rFonts w:ascii="Roboto" w:eastAsia="Times New Roman" w:hAnsi="Roboto" w:cs="Times New Roman"/>
          <w:color w:val="EFF3F8"/>
          <w:sz w:val="21"/>
          <w:szCs w:val="21"/>
          <w:lang w:eastAsia="es-MX"/>
        </w:rPr>
        <w:br/>
        <w:t>9.1 static, relative, absolute, fixed, sticky</w:t>
      </w:r>
      <w:r w:rsidRPr="00953399">
        <w:rPr>
          <w:rFonts w:ascii="Roboto" w:eastAsia="Times New Roman" w:hAnsi="Roboto" w:cs="Times New Roman"/>
          <w:color w:val="EFF3F8"/>
          <w:sz w:val="21"/>
          <w:szCs w:val="21"/>
          <w:lang w:eastAsia="es-MX"/>
        </w:rPr>
        <w:br/>
        <w:t>las propiedades botton left right top, no están</w:t>
      </w:r>
      <w:r w:rsidRPr="00953399">
        <w:rPr>
          <w:rFonts w:ascii="Roboto" w:eastAsia="Times New Roman" w:hAnsi="Roboto" w:cs="Times New Roman"/>
          <w:color w:val="EFF3F8"/>
          <w:sz w:val="21"/>
          <w:szCs w:val="21"/>
          <w:lang w:eastAsia="es-MX"/>
        </w:rPr>
        <w:br/>
        <w:t>disponibles en el valor static.</w:t>
      </w:r>
    </w:p>
    <w:p w14:paraId="10242BC7"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Display: La propiedad display especifica como se muestra</w:t>
      </w:r>
      <w:r w:rsidRPr="00953399">
        <w:rPr>
          <w:rFonts w:ascii="Roboto" w:eastAsia="Times New Roman" w:hAnsi="Roboto" w:cs="Times New Roman"/>
          <w:color w:val="EFF3F8"/>
          <w:sz w:val="21"/>
          <w:szCs w:val="21"/>
          <w:lang w:eastAsia="es-MX"/>
        </w:rPr>
        <w:br/>
        <w:t>un elemento html. Todos los elementos tienen</w:t>
      </w:r>
      <w:r w:rsidRPr="00953399">
        <w:rPr>
          <w:rFonts w:ascii="Roboto" w:eastAsia="Times New Roman" w:hAnsi="Roboto" w:cs="Times New Roman"/>
          <w:color w:val="EFF3F8"/>
          <w:sz w:val="21"/>
          <w:szCs w:val="21"/>
          <w:lang w:eastAsia="es-MX"/>
        </w:rPr>
        <w:br/>
        <w:t>algún tipo de display. Si un elemento no se ve</w:t>
      </w:r>
      <w:r w:rsidRPr="00953399">
        <w:rPr>
          <w:rFonts w:ascii="Roboto" w:eastAsia="Times New Roman" w:hAnsi="Roboto" w:cs="Times New Roman"/>
          <w:color w:val="EFF3F8"/>
          <w:sz w:val="21"/>
          <w:szCs w:val="21"/>
          <w:lang w:eastAsia="es-MX"/>
        </w:rPr>
        <w:br/>
        <w:t>en pantalla, es porque seguramente su display</w:t>
      </w:r>
      <w:r w:rsidRPr="00953399">
        <w:rPr>
          <w:rFonts w:ascii="Roboto" w:eastAsia="Times New Roman" w:hAnsi="Roboto" w:cs="Times New Roman"/>
          <w:color w:val="EFF3F8"/>
          <w:sz w:val="21"/>
          <w:szCs w:val="21"/>
          <w:lang w:eastAsia="es-MX"/>
        </w:rPr>
        <w:br/>
        <w:t>es none.</w:t>
      </w:r>
      <w:r w:rsidRPr="00953399">
        <w:rPr>
          <w:rFonts w:ascii="Roboto" w:eastAsia="Times New Roman" w:hAnsi="Roboto" w:cs="Times New Roman"/>
          <w:color w:val="EFF3F8"/>
          <w:sz w:val="21"/>
          <w:szCs w:val="21"/>
          <w:lang w:eastAsia="es-MX"/>
        </w:rPr>
        <w:br/>
        <w:t>10.1 Block: siempre comienza en una nueva linea y</w:t>
      </w:r>
      <w:r w:rsidRPr="00953399">
        <w:rPr>
          <w:rFonts w:ascii="Roboto" w:eastAsia="Times New Roman" w:hAnsi="Roboto" w:cs="Times New Roman"/>
          <w:color w:val="EFF3F8"/>
          <w:sz w:val="21"/>
          <w:szCs w:val="21"/>
          <w:lang w:eastAsia="es-MX"/>
        </w:rPr>
        <w:br/>
        <w:t>ocupa 100% el espacio del width.</w:t>
      </w:r>
      <w:r w:rsidRPr="00953399">
        <w:rPr>
          <w:rFonts w:ascii="Roboto" w:eastAsia="Times New Roman" w:hAnsi="Roboto" w:cs="Times New Roman"/>
          <w:color w:val="EFF3F8"/>
          <w:sz w:val="21"/>
          <w:szCs w:val="21"/>
          <w:lang w:eastAsia="es-MX"/>
        </w:rPr>
        <w:br/>
        <w:t>10.2 Inline: no comienzan en una nueva linea y solo</w:t>
      </w:r>
      <w:r w:rsidRPr="00953399">
        <w:rPr>
          <w:rFonts w:ascii="Roboto" w:eastAsia="Times New Roman" w:hAnsi="Roboto" w:cs="Times New Roman"/>
          <w:color w:val="EFF3F8"/>
          <w:sz w:val="21"/>
          <w:szCs w:val="21"/>
          <w:lang w:eastAsia="es-MX"/>
        </w:rPr>
        <w:br/>
        <w:t>ocupan el ancho necesario. no se le puede</w:t>
      </w:r>
      <w:r w:rsidRPr="00953399">
        <w:rPr>
          <w:rFonts w:ascii="Roboto" w:eastAsia="Times New Roman" w:hAnsi="Roboto" w:cs="Times New Roman"/>
          <w:color w:val="EFF3F8"/>
          <w:sz w:val="21"/>
          <w:szCs w:val="21"/>
          <w:lang w:eastAsia="es-MX"/>
        </w:rPr>
        <w:br/>
        <w:t>agregar margin.</w:t>
      </w:r>
      <w:r w:rsidRPr="00953399">
        <w:rPr>
          <w:rFonts w:ascii="Roboto" w:eastAsia="Times New Roman" w:hAnsi="Roboto" w:cs="Times New Roman"/>
          <w:color w:val="EFF3F8"/>
          <w:sz w:val="21"/>
          <w:szCs w:val="21"/>
          <w:lang w:eastAsia="es-MX"/>
        </w:rPr>
        <w:br/>
        <w:t>10.3 inline-block: Combinación de los 2 anteriores.</w:t>
      </w:r>
    </w:p>
    <w:p w14:paraId="56B02CB6" w14:textId="77777777" w:rsidR="00105EAF" w:rsidRPr="00317AFC"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val="en-US" w:eastAsia="es-MX"/>
        </w:rPr>
      </w:pPr>
      <w:r w:rsidRPr="00317AFC">
        <w:rPr>
          <w:rFonts w:ascii="Roboto" w:eastAsia="Times New Roman" w:hAnsi="Roboto" w:cs="Times New Roman"/>
          <w:color w:val="EFF3F8"/>
          <w:sz w:val="21"/>
          <w:szCs w:val="21"/>
          <w:lang w:val="en-US" w:eastAsia="es-MX"/>
        </w:rPr>
        <w:t>Display: flex (flexbox):</w:t>
      </w:r>
      <w:hyperlink r:id="rId61" w:tgtFrame="_blank" w:history="1">
        <w:r w:rsidRPr="00317AFC">
          <w:rPr>
            <w:rFonts w:ascii="Roboto" w:eastAsia="Times New Roman" w:hAnsi="Roboto" w:cs="Times New Roman"/>
            <w:color w:val="33B1FF"/>
            <w:sz w:val="21"/>
            <w:szCs w:val="21"/>
            <w:u w:val="single"/>
            <w:lang w:val="en-US" w:eastAsia="es-MX"/>
          </w:rPr>
          <w:t>https://css-tricks.com/snippets/css/a-guide-to-flexbox/</w:t>
        </w:r>
      </w:hyperlink>
    </w:p>
    <w:p w14:paraId="3FB01D88" w14:textId="77777777" w:rsidR="00105EAF" w:rsidRPr="00317AFC"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val="en-US" w:eastAsia="es-MX"/>
        </w:rPr>
      </w:pPr>
      <w:r w:rsidRPr="00317AFC">
        <w:rPr>
          <w:rFonts w:ascii="Roboto" w:eastAsia="Times New Roman" w:hAnsi="Roboto" w:cs="Times New Roman"/>
          <w:color w:val="EFF3F8"/>
          <w:sz w:val="21"/>
          <w:szCs w:val="21"/>
          <w:lang w:val="en-US" w:eastAsia="es-MX"/>
        </w:rPr>
        <w:t>Display: grid </w:t>
      </w:r>
      <w:hyperlink r:id="rId62" w:tgtFrame="_blank" w:history="1">
        <w:r w:rsidRPr="00317AFC">
          <w:rPr>
            <w:rFonts w:ascii="Roboto" w:eastAsia="Times New Roman" w:hAnsi="Roboto" w:cs="Times New Roman"/>
            <w:color w:val="33B1FF"/>
            <w:sz w:val="21"/>
            <w:szCs w:val="21"/>
            <w:u w:val="single"/>
            <w:lang w:val="en-US" w:eastAsia="es-MX"/>
          </w:rPr>
          <w:t>https://css-tricks.com/snippets/css/complete-guide-grid/</w:t>
        </w:r>
      </w:hyperlink>
    </w:p>
    <w:p w14:paraId="6269B4F5"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Variables: Permiten asignar cualquier valor a una</w:t>
      </w:r>
      <w:r w:rsidRPr="00953399">
        <w:rPr>
          <w:rFonts w:ascii="Roboto" w:eastAsia="Times New Roman" w:hAnsi="Roboto" w:cs="Times New Roman"/>
          <w:color w:val="EFF3F8"/>
          <w:sz w:val="21"/>
          <w:szCs w:val="21"/>
          <w:lang w:eastAsia="es-MX"/>
        </w:rPr>
        <w:br/>
        <w:t>propiedad cuyo nombre podemos elegir</w:t>
      </w:r>
      <w:r w:rsidRPr="00953399">
        <w:rPr>
          <w:rFonts w:ascii="Roboto" w:eastAsia="Times New Roman" w:hAnsi="Roboto" w:cs="Times New Roman"/>
          <w:color w:val="EFF3F8"/>
          <w:sz w:val="21"/>
          <w:szCs w:val="21"/>
          <w:lang w:eastAsia="es-MX"/>
        </w:rPr>
        <w:br/>
        <w:t>libremente.</w:t>
      </w:r>
      <w:r w:rsidRPr="00953399">
        <w:rPr>
          <w:rFonts w:ascii="Roboto" w:eastAsia="Times New Roman" w:hAnsi="Roboto" w:cs="Times New Roman"/>
          <w:color w:val="EFF3F8"/>
          <w:sz w:val="21"/>
          <w:szCs w:val="21"/>
          <w:lang w:eastAsia="es-MX"/>
        </w:rPr>
        <w:br/>
        <w:t>Ejemplo: :root{–nombre-variable: valor;}</w:t>
      </w:r>
      <w:r w:rsidRPr="00953399">
        <w:rPr>
          <w:rFonts w:ascii="Roboto" w:eastAsia="Times New Roman" w:hAnsi="Roboto" w:cs="Times New Roman"/>
          <w:color w:val="EFF3F8"/>
          <w:sz w:val="21"/>
          <w:szCs w:val="21"/>
          <w:lang w:eastAsia="es-MX"/>
        </w:rPr>
        <w:br/>
        <w:t>ejemplo: var (–nombre-variable);</w:t>
      </w:r>
    </w:p>
    <w:p w14:paraId="0C5010F2" w14:textId="77777777" w:rsidR="00105EAF" w:rsidRPr="00953399" w:rsidRDefault="00105EAF" w:rsidP="00105EAF">
      <w:pPr>
        <w:numPr>
          <w:ilvl w:val="0"/>
          <w:numId w:val="13"/>
        </w:num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Web fonts: Buena práctica</w:t>
      </w:r>
      <w:r w:rsidRPr="00953399">
        <w:rPr>
          <w:rFonts w:ascii="Roboto" w:eastAsia="Times New Roman" w:hAnsi="Roboto" w:cs="Times New Roman"/>
          <w:color w:val="EFF3F8"/>
          <w:sz w:val="21"/>
          <w:szCs w:val="21"/>
          <w:lang w:eastAsia="es-MX"/>
        </w:rPr>
        <w:br/>
        <w:t>*solo cargar 1 fuente por proyecto.</w:t>
      </w:r>
      <w:r w:rsidRPr="00953399">
        <w:rPr>
          <w:rFonts w:ascii="Roboto" w:eastAsia="Times New Roman" w:hAnsi="Roboto" w:cs="Times New Roman"/>
          <w:color w:val="EFF3F8"/>
          <w:sz w:val="21"/>
          <w:szCs w:val="21"/>
          <w:lang w:eastAsia="es-MX"/>
        </w:rPr>
        <w:br/>
        <w:t>*importarlas siempre en la etiqueta head.</w:t>
      </w:r>
    </w:p>
    <w:p w14:paraId="76A6C3A4" w14:textId="77777777" w:rsidR="00105EAF" w:rsidRPr="00953399"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953399">
        <w:rPr>
          <w:rFonts w:ascii="Roboto" w:eastAsia="Times New Roman" w:hAnsi="Roboto" w:cs="Times New Roman"/>
          <w:color w:val="EFF3F8"/>
          <w:sz w:val="21"/>
          <w:szCs w:val="21"/>
          <w:lang w:eastAsia="es-MX"/>
        </w:rPr>
        <w:t>NOTA: Es buena practica antes de iniciar mis estilos:</w:t>
      </w:r>
      <w:r w:rsidRPr="00953399">
        <w:rPr>
          <w:rFonts w:ascii="Roboto" w:eastAsia="Times New Roman" w:hAnsi="Roboto" w:cs="Times New Roman"/>
          <w:color w:val="EFF3F8"/>
          <w:sz w:val="21"/>
          <w:szCs w:val="21"/>
          <w:lang w:eastAsia="es-MX"/>
        </w:rPr>
        <w:br/>
        <w:t>*{</w:t>
      </w:r>
      <w:r w:rsidRPr="00953399">
        <w:rPr>
          <w:rFonts w:ascii="Roboto" w:eastAsia="Times New Roman" w:hAnsi="Roboto" w:cs="Times New Roman"/>
          <w:color w:val="EFF3F8"/>
          <w:sz w:val="21"/>
          <w:szCs w:val="21"/>
          <w:lang w:eastAsia="es-MX"/>
        </w:rPr>
        <w:br/>
        <w:t>box-sizing: border-box;</w:t>
      </w:r>
      <w:r w:rsidRPr="00953399">
        <w:rPr>
          <w:rFonts w:ascii="Roboto" w:eastAsia="Times New Roman" w:hAnsi="Roboto" w:cs="Times New Roman"/>
          <w:color w:val="EFF3F8"/>
          <w:sz w:val="21"/>
          <w:szCs w:val="21"/>
          <w:lang w:eastAsia="es-MX"/>
        </w:rPr>
        <w:br/>
        <w:t>margin: 0;</w:t>
      </w:r>
      <w:r w:rsidRPr="00953399">
        <w:rPr>
          <w:rFonts w:ascii="Roboto" w:eastAsia="Times New Roman" w:hAnsi="Roboto" w:cs="Times New Roman"/>
          <w:color w:val="EFF3F8"/>
          <w:sz w:val="21"/>
          <w:szCs w:val="21"/>
          <w:lang w:eastAsia="es-MX"/>
        </w:rPr>
        <w:br/>
        <w:t>padding: 0;</w:t>
      </w:r>
      <w:r w:rsidRPr="00953399">
        <w:rPr>
          <w:rFonts w:ascii="Roboto" w:eastAsia="Times New Roman" w:hAnsi="Roboto" w:cs="Times New Roman"/>
          <w:color w:val="EFF3F8"/>
          <w:sz w:val="21"/>
          <w:szCs w:val="21"/>
          <w:lang w:eastAsia="es-MX"/>
        </w:rPr>
        <w:br/>
        <w:t>}</w:t>
      </w:r>
      <w:r w:rsidRPr="00953399">
        <w:rPr>
          <w:rFonts w:ascii="Roboto" w:eastAsia="Times New Roman" w:hAnsi="Roboto" w:cs="Times New Roman"/>
          <w:color w:val="EFF3F8"/>
          <w:sz w:val="21"/>
          <w:szCs w:val="21"/>
          <w:lang w:eastAsia="es-MX"/>
        </w:rPr>
        <w:br/>
        <w:t>html{</w:t>
      </w:r>
      <w:r w:rsidRPr="00953399">
        <w:rPr>
          <w:rFonts w:ascii="Roboto" w:eastAsia="Times New Roman" w:hAnsi="Roboto" w:cs="Times New Roman"/>
          <w:color w:val="EFF3F8"/>
          <w:sz w:val="21"/>
          <w:szCs w:val="21"/>
          <w:lang w:eastAsia="es-MX"/>
        </w:rPr>
        <w:br/>
        <w:t>font-size: 62.5% /</w:t>
      </w:r>
      <w:r w:rsidRPr="00953399">
        <w:rPr>
          <w:rFonts w:ascii="Roboto" w:eastAsia="Times New Roman" w:hAnsi="Roboto" w:cs="Times New Roman"/>
          <w:i/>
          <w:iCs/>
          <w:color w:val="EFF3F8"/>
          <w:sz w:val="21"/>
          <w:szCs w:val="21"/>
          <w:lang w:eastAsia="es-MX"/>
        </w:rPr>
        <w:t>Esto si quieres usar Rem como medida</w:t>
      </w:r>
      <w:r w:rsidRPr="00953399">
        <w:rPr>
          <w:rFonts w:ascii="Roboto" w:eastAsia="Times New Roman" w:hAnsi="Roboto" w:cs="Times New Roman"/>
          <w:color w:val="EFF3F8"/>
          <w:sz w:val="21"/>
          <w:szCs w:val="21"/>
          <w:lang w:eastAsia="es-MX"/>
        </w:rPr>
        <w:t>/</w:t>
      </w:r>
      <w:r w:rsidRPr="00953399">
        <w:rPr>
          <w:rFonts w:ascii="Roboto" w:eastAsia="Times New Roman" w:hAnsi="Roboto" w:cs="Times New Roman"/>
          <w:color w:val="EFF3F8"/>
          <w:sz w:val="21"/>
          <w:szCs w:val="21"/>
          <w:lang w:eastAsia="es-MX"/>
        </w:rPr>
        <w:br/>
        <w:t>}</w:t>
      </w:r>
    </w:p>
    <w:p w14:paraId="76AC5F77" w14:textId="77777777" w:rsidR="00105EAF" w:rsidRDefault="00105EAF" w:rsidP="00105EAF"/>
    <w:p w14:paraId="4DD73FDB" w14:textId="77777777" w:rsidR="00105EAF" w:rsidRDefault="00105EAF" w:rsidP="00105EAF"/>
    <w:p w14:paraId="55B9967D" w14:textId="77777777" w:rsidR="00105EAF" w:rsidRDefault="00105EAF" w:rsidP="00105EAF">
      <w:r>
        <w:t>Responsive Design</w:t>
      </w:r>
    </w:p>
    <w:p w14:paraId="4BCF22C2" w14:textId="77777777" w:rsidR="00105EAF" w:rsidRDefault="00105EAF" w:rsidP="00105EAF">
      <w:r>
        <w:t>Media Querys</w:t>
      </w:r>
    </w:p>
    <w:p w14:paraId="64755526" w14:textId="77777777" w:rsidR="00105EAF" w:rsidRDefault="00105EAF" w:rsidP="00105EAF">
      <w:r>
        <w:t>BreakPoints</w:t>
      </w:r>
    </w:p>
    <w:p w14:paraId="0450897F" w14:textId="77777777" w:rsidR="00105EAF" w:rsidRPr="006B40D0"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6B40D0">
        <w:rPr>
          <w:rFonts w:ascii="Roboto" w:eastAsia="Times New Roman" w:hAnsi="Roboto" w:cs="Times New Roman"/>
          <w:b/>
          <w:bCs/>
          <w:color w:val="EFF3F8"/>
          <w:sz w:val="21"/>
          <w:szCs w:val="21"/>
          <w:lang w:eastAsia="es-MX"/>
        </w:rPr>
        <w:t>¿Qué son los </w:t>
      </w:r>
      <w:r w:rsidRPr="006B40D0">
        <w:rPr>
          <w:rFonts w:ascii="Roboto" w:eastAsia="Times New Roman" w:hAnsi="Roboto" w:cs="Times New Roman"/>
          <w:b/>
          <w:bCs/>
          <w:i/>
          <w:iCs/>
          <w:color w:val="EFF3F8"/>
          <w:sz w:val="21"/>
          <w:szCs w:val="21"/>
          <w:lang w:eastAsia="es-MX"/>
        </w:rPr>
        <w:t>breakpoint</w:t>
      </w:r>
      <w:r w:rsidRPr="006B40D0">
        <w:rPr>
          <w:rFonts w:ascii="Roboto" w:eastAsia="Times New Roman" w:hAnsi="Roboto" w:cs="Times New Roman"/>
          <w:b/>
          <w:bCs/>
          <w:color w:val="EFF3F8"/>
          <w:sz w:val="21"/>
          <w:szCs w:val="21"/>
          <w:lang w:eastAsia="es-MX"/>
        </w:rPr>
        <w:t> en </w:t>
      </w:r>
      <w:r w:rsidRPr="006B40D0">
        <w:rPr>
          <w:rFonts w:ascii="Roboto" w:eastAsia="Times New Roman" w:hAnsi="Roboto" w:cs="Times New Roman"/>
          <w:b/>
          <w:bCs/>
          <w:i/>
          <w:iCs/>
          <w:color w:val="EFF3F8"/>
          <w:sz w:val="21"/>
          <w:szCs w:val="21"/>
          <w:lang w:eastAsia="es-MX"/>
        </w:rPr>
        <w:t>responsive design</w:t>
      </w:r>
      <w:r w:rsidRPr="006B40D0">
        <w:rPr>
          <w:rFonts w:ascii="Roboto" w:eastAsia="Times New Roman" w:hAnsi="Roboto" w:cs="Times New Roman"/>
          <w:b/>
          <w:bCs/>
          <w:color w:val="EFF3F8"/>
          <w:sz w:val="21"/>
          <w:szCs w:val="21"/>
          <w:lang w:eastAsia="es-MX"/>
        </w:rPr>
        <w:t>?</w:t>
      </w:r>
      <w:r w:rsidRPr="006B40D0">
        <w:rPr>
          <w:rFonts w:ascii="Roboto" w:eastAsia="Times New Roman" w:hAnsi="Roboto" w:cs="Times New Roman"/>
          <w:color w:val="EFF3F8"/>
          <w:sz w:val="21"/>
          <w:szCs w:val="21"/>
          <w:lang w:eastAsia="es-MX"/>
        </w:rPr>
        <w:br/>
        <w:t>Es el “punto” en el que el contenido y el diseño de un sitio web se adaptarán de cierta manera para brindar la mejor experiencia de usuario posible. Básicamente, los </w:t>
      </w:r>
      <w:r w:rsidRPr="006B40D0">
        <w:rPr>
          <w:rFonts w:ascii="Roboto" w:eastAsia="Times New Roman" w:hAnsi="Roboto" w:cs="Times New Roman"/>
          <w:i/>
          <w:iCs/>
          <w:color w:val="EFF3F8"/>
          <w:sz w:val="21"/>
          <w:szCs w:val="21"/>
          <w:lang w:eastAsia="es-MX"/>
        </w:rPr>
        <w:t>breakpoints</w:t>
      </w:r>
      <w:r w:rsidRPr="006B40D0">
        <w:rPr>
          <w:rFonts w:ascii="Roboto" w:eastAsia="Times New Roman" w:hAnsi="Roboto" w:cs="Times New Roman"/>
          <w:color w:val="EFF3F8"/>
          <w:sz w:val="21"/>
          <w:szCs w:val="21"/>
          <w:lang w:eastAsia="es-MX"/>
        </w:rPr>
        <w:t> son valores de píxeles que un desarrollador / diseñador puede definir en CSS. Cuando un sitio </w:t>
      </w:r>
      <w:r w:rsidRPr="006B40D0">
        <w:rPr>
          <w:rFonts w:ascii="Roboto" w:eastAsia="Times New Roman" w:hAnsi="Roboto" w:cs="Times New Roman"/>
          <w:i/>
          <w:iCs/>
          <w:color w:val="EFF3F8"/>
          <w:sz w:val="21"/>
          <w:szCs w:val="21"/>
          <w:lang w:eastAsia="es-MX"/>
        </w:rPr>
        <w:t>responsive</w:t>
      </w:r>
      <w:r w:rsidRPr="006B40D0">
        <w:rPr>
          <w:rFonts w:ascii="Roboto" w:eastAsia="Times New Roman" w:hAnsi="Roboto" w:cs="Times New Roman"/>
          <w:color w:val="EFF3F8"/>
          <w:sz w:val="21"/>
          <w:szCs w:val="21"/>
          <w:lang w:eastAsia="es-MX"/>
        </w:rPr>
        <w:t> alcanza esos valores de píxeles, se produce una transformación para que el sitio web ofrezca una experiencia de usuario óptima.</w:t>
      </w:r>
    </w:p>
    <w:p w14:paraId="20B775D3" w14:textId="77777777" w:rsidR="00105EAF" w:rsidRPr="00317AFC" w:rsidRDefault="00105EAF" w:rsidP="00105EAF">
      <w:pPr>
        <w:numPr>
          <w:ilvl w:val="0"/>
          <w:numId w:val="16"/>
        </w:numPr>
        <w:shd w:val="clear" w:color="auto" w:fill="24385B"/>
        <w:spacing w:after="0" w:line="240" w:lineRule="auto"/>
        <w:rPr>
          <w:rFonts w:ascii="Roboto" w:eastAsia="Times New Roman" w:hAnsi="Roboto" w:cs="Times New Roman"/>
          <w:color w:val="EFF3F8"/>
          <w:sz w:val="21"/>
          <w:szCs w:val="21"/>
          <w:lang w:val="en-US" w:eastAsia="es-MX"/>
        </w:rPr>
      </w:pPr>
      <w:r w:rsidRPr="00317AFC">
        <w:rPr>
          <w:rFonts w:ascii="Roboto" w:eastAsia="Times New Roman" w:hAnsi="Roboto" w:cs="Times New Roman"/>
          <w:color w:val="EFF3F8"/>
          <w:sz w:val="21"/>
          <w:szCs w:val="21"/>
          <w:lang w:val="en-US" w:eastAsia="es-MX"/>
        </w:rPr>
        <w:lastRenderedPageBreak/>
        <w:t>For </w:t>
      </w:r>
      <w:r w:rsidRPr="00317AFC">
        <w:rPr>
          <w:rFonts w:ascii="Roboto" w:eastAsia="Times New Roman" w:hAnsi="Roboto" w:cs="Times New Roman"/>
          <w:b/>
          <w:bCs/>
          <w:color w:val="EFF3F8"/>
          <w:sz w:val="21"/>
          <w:szCs w:val="21"/>
          <w:lang w:val="en-US" w:eastAsia="es-MX"/>
        </w:rPr>
        <w:t>developers</w:t>
      </w:r>
      <w:r w:rsidRPr="00317AFC">
        <w:rPr>
          <w:rFonts w:ascii="Roboto" w:eastAsia="Times New Roman" w:hAnsi="Roboto" w:cs="Times New Roman"/>
          <w:color w:val="EFF3F8"/>
          <w:sz w:val="21"/>
          <w:szCs w:val="21"/>
          <w:lang w:val="en-US" w:eastAsia="es-MX"/>
        </w:rPr>
        <w:t>, a breakpoint is a media query.</w:t>
      </w:r>
    </w:p>
    <w:p w14:paraId="392FEB55" w14:textId="77777777" w:rsidR="00105EAF" w:rsidRPr="006B40D0" w:rsidRDefault="00105EAF" w:rsidP="00105EAF">
      <w:pPr>
        <w:numPr>
          <w:ilvl w:val="0"/>
          <w:numId w:val="16"/>
        </w:numPr>
        <w:shd w:val="clear" w:color="auto" w:fill="24385B"/>
        <w:spacing w:after="0" w:line="240" w:lineRule="auto"/>
        <w:rPr>
          <w:rFonts w:ascii="Roboto" w:eastAsia="Times New Roman" w:hAnsi="Roboto" w:cs="Times New Roman"/>
          <w:color w:val="EFF3F8"/>
          <w:sz w:val="21"/>
          <w:szCs w:val="21"/>
          <w:lang w:eastAsia="es-MX"/>
        </w:rPr>
      </w:pPr>
      <w:r w:rsidRPr="00317AFC">
        <w:rPr>
          <w:rFonts w:ascii="Roboto" w:eastAsia="Times New Roman" w:hAnsi="Roboto" w:cs="Times New Roman"/>
          <w:color w:val="EFF3F8"/>
          <w:sz w:val="21"/>
          <w:szCs w:val="21"/>
          <w:lang w:val="en-US" w:eastAsia="es-MX"/>
        </w:rPr>
        <w:t>For </w:t>
      </w:r>
      <w:r w:rsidRPr="00317AFC">
        <w:rPr>
          <w:rFonts w:ascii="Roboto" w:eastAsia="Times New Roman" w:hAnsi="Roboto" w:cs="Times New Roman"/>
          <w:b/>
          <w:bCs/>
          <w:color w:val="EFF3F8"/>
          <w:sz w:val="21"/>
          <w:szCs w:val="21"/>
          <w:lang w:val="en-US" w:eastAsia="es-MX"/>
        </w:rPr>
        <w:t>designers</w:t>
      </w:r>
      <w:r w:rsidRPr="00317AFC">
        <w:rPr>
          <w:rFonts w:ascii="Roboto" w:eastAsia="Times New Roman" w:hAnsi="Roboto" w:cs="Times New Roman"/>
          <w:color w:val="EFF3F8"/>
          <w:sz w:val="21"/>
          <w:szCs w:val="21"/>
          <w:lang w:val="en-US" w:eastAsia="es-MX"/>
        </w:rPr>
        <w:t>, it is the juncture at which a change is made to the way the website content or design appears to the viewer.</w:t>
      </w:r>
      <w:r w:rsidRPr="00317AFC">
        <w:rPr>
          <w:rFonts w:ascii="Roboto" w:eastAsia="Times New Roman" w:hAnsi="Roboto" w:cs="Times New Roman"/>
          <w:color w:val="EFF3F8"/>
          <w:sz w:val="21"/>
          <w:szCs w:val="21"/>
          <w:lang w:val="en-US" w:eastAsia="es-MX"/>
        </w:rPr>
        <w:br/>
      </w:r>
      <w:hyperlink r:id="rId63" w:tgtFrame="_blank" w:history="1">
        <w:r w:rsidRPr="006B40D0">
          <w:rPr>
            <w:rFonts w:ascii="Roboto" w:eastAsia="Times New Roman" w:hAnsi="Roboto" w:cs="Times New Roman"/>
            <w:b/>
            <w:bCs/>
            <w:color w:val="33B1FF"/>
            <w:sz w:val="21"/>
            <w:szCs w:val="21"/>
            <w:u w:val="single"/>
            <w:lang w:eastAsia="es-MX"/>
          </w:rPr>
          <w:t>Defining Breakpoints in Responsive Web Design</w:t>
        </w:r>
      </w:hyperlink>
    </w:p>
    <w:p w14:paraId="7E63E0E2" w14:textId="77777777" w:rsidR="00105EAF" w:rsidRPr="006B40D0"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6EEB7856">
          <v:rect id="_x0000_i1025" style="width:0;height:0" o:hralign="center" o:hrstd="t" o:hrnoshade="t" o:hr="t" fillcolor="#eff3f8" stroked="f"/>
        </w:pict>
      </w:r>
    </w:p>
    <w:p w14:paraId="58B74978" w14:textId="77777777" w:rsidR="00105EAF" w:rsidRPr="006B40D0"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6B40D0">
        <w:rPr>
          <w:rFonts w:ascii="Roboto" w:eastAsia="Times New Roman" w:hAnsi="Roboto" w:cs="Times New Roman"/>
          <w:b/>
          <w:bCs/>
          <w:color w:val="EFF3F8"/>
          <w:sz w:val="21"/>
          <w:szCs w:val="21"/>
          <w:lang w:eastAsia="es-MX"/>
        </w:rPr>
        <w:t>¿Qué es responsive design?</w:t>
      </w:r>
      <w:r w:rsidRPr="006B40D0">
        <w:rPr>
          <w:rFonts w:ascii="Roboto" w:eastAsia="Times New Roman" w:hAnsi="Roboto" w:cs="Times New Roman"/>
          <w:color w:val="EFF3F8"/>
          <w:sz w:val="21"/>
          <w:szCs w:val="21"/>
          <w:lang w:eastAsia="es-MX"/>
        </w:rPr>
        <w:br/>
        <w:t>El </w:t>
      </w:r>
      <w:r w:rsidRPr="006B40D0">
        <w:rPr>
          <w:rFonts w:ascii="Roboto" w:eastAsia="Times New Roman" w:hAnsi="Roboto" w:cs="Times New Roman"/>
          <w:i/>
          <w:iCs/>
          <w:color w:val="EFF3F8"/>
          <w:sz w:val="21"/>
          <w:szCs w:val="21"/>
          <w:lang w:eastAsia="es-MX"/>
        </w:rPr>
        <w:t>responsive design</w:t>
      </w:r>
      <w:r w:rsidRPr="006B40D0">
        <w:rPr>
          <w:rFonts w:ascii="Roboto" w:eastAsia="Times New Roman" w:hAnsi="Roboto" w:cs="Times New Roman"/>
          <w:color w:val="EFF3F8"/>
          <w:sz w:val="21"/>
          <w:szCs w:val="21"/>
          <w:lang w:eastAsia="es-MX"/>
        </w:rPr>
        <w:t> permite que los sitios web “se adapten” a diferentes tamaños de pantalla sin comprometer la usabilidad y la experiencia del usuario. El texto, los elementos de la interfaz de usuario y las imágenes se redimensionan y cambian de tamaño según la ventana gráfica. El </w:t>
      </w:r>
      <w:r w:rsidRPr="006B40D0">
        <w:rPr>
          <w:rFonts w:ascii="Roboto" w:eastAsia="Times New Roman" w:hAnsi="Roboto" w:cs="Times New Roman"/>
          <w:i/>
          <w:iCs/>
          <w:color w:val="EFF3F8"/>
          <w:sz w:val="21"/>
          <w:szCs w:val="21"/>
          <w:lang w:eastAsia="es-MX"/>
        </w:rPr>
        <w:t>responsive design</w:t>
      </w:r>
      <w:r w:rsidRPr="006B40D0">
        <w:rPr>
          <w:rFonts w:ascii="Roboto" w:eastAsia="Times New Roman" w:hAnsi="Roboto" w:cs="Times New Roman"/>
          <w:color w:val="EFF3F8"/>
          <w:sz w:val="21"/>
          <w:szCs w:val="21"/>
          <w:lang w:eastAsia="es-MX"/>
        </w:rPr>
        <w:t> permite a los desarrolladores escribir un solo conjunto de código HTML, CSS y JavaScript para múltiples dispositivos, plataformas y navegadores.</w:t>
      </w:r>
      <w:r w:rsidRPr="006B40D0">
        <w:rPr>
          <w:rFonts w:ascii="Roboto" w:eastAsia="Times New Roman" w:hAnsi="Roboto" w:cs="Times New Roman"/>
          <w:color w:val="EFF3F8"/>
          <w:sz w:val="21"/>
          <w:szCs w:val="21"/>
          <w:lang w:eastAsia="es-MX"/>
        </w:rPr>
        <w:br/>
      </w:r>
      <w:hyperlink r:id="rId64" w:tgtFrame="_blank" w:history="1">
        <w:r w:rsidRPr="006B40D0">
          <w:rPr>
            <w:rFonts w:ascii="Roboto" w:eastAsia="Times New Roman" w:hAnsi="Roboto" w:cs="Times New Roman"/>
            <w:b/>
            <w:bCs/>
            <w:color w:val="33B1FF"/>
            <w:sz w:val="21"/>
            <w:szCs w:val="21"/>
            <w:u w:val="single"/>
            <w:lang w:eastAsia="es-MX"/>
          </w:rPr>
          <w:t>What is Responsive Design?</w:t>
        </w:r>
      </w:hyperlink>
    </w:p>
    <w:p w14:paraId="0A8A54BE" w14:textId="77777777" w:rsidR="00105EAF" w:rsidRDefault="00105EAF" w:rsidP="00105EAF"/>
    <w:p w14:paraId="77E1AFD2" w14:textId="77777777" w:rsidR="00105EAF" w:rsidRDefault="00105EAF" w:rsidP="00105EAF">
      <w:r>
        <w:t>Mobile First</w:t>
      </w:r>
    </w:p>
    <w:p w14:paraId="28231156" w14:textId="77777777" w:rsidR="00105EAF" w:rsidRDefault="00105EAF" w:rsidP="00105EAF">
      <w:r>
        <w:rPr>
          <w:noProof/>
        </w:rPr>
        <w:drawing>
          <wp:inline distT="0" distB="0" distL="0" distR="0" wp14:anchorId="14920559" wp14:editId="40E3F3FC">
            <wp:extent cx="5612130" cy="4252595"/>
            <wp:effectExtent l="0" t="0" r="7620" b="0"/>
            <wp:docPr id="1567262767" name="Imagen 15672627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4252595"/>
                    </a:xfrm>
                    <a:prstGeom prst="rect">
                      <a:avLst/>
                    </a:prstGeom>
                    <a:noFill/>
                    <a:ln>
                      <a:noFill/>
                    </a:ln>
                  </pic:spPr>
                </pic:pic>
              </a:graphicData>
            </a:graphic>
          </wp:inline>
        </w:drawing>
      </w:r>
    </w:p>
    <w:p w14:paraId="645CE86E" w14:textId="77777777" w:rsidR="00105EAF" w:rsidRPr="001F7E90" w:rsidRDefault="00105EAF" w:rsidP="00105EAF">
      <w:p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Estas son algunas de las razones por las que el libro “</w:t>
      </w:r>
      <w:hyperlink r:id="rId66" w:tgtFrame="_blank" w:history="1">
        <w:r w:rsidRPr="001F7E90">
          <w:rPr>
            <w:rFonts w:ascii="Lato" w:eastAsia="Times New Roman" w:hAnsi="Lato" w:cs="Times New Roman"/>
            <w:b/>
            <w:bCs/>
            <w:color w:val="0791E6"/>
            <w:sz w:val="21"/>
            <w:szCs w:val="21"/>
            <w:u w:val="single"/>
            <w:lang w:eastAsia="es-MX"/>
          </w:rPr>
          <w:t>Mobile First</w:t>
        </w:r>
      </w:hyperlink>
      <w:r w:rsidRPr="001F7E90">
        <w:rPr>
          <w:rFonts w:ascii="Lato" w:eastAsia="Times New Roman" w:hAnsi="Lato" w:cs="Times New Roman"/>
          <w:color w:val="273B47"/>
          <w:sz w:val="21"/>
          <w:szCs w:val="21"/>
          <w:lang w:eastAsia="es-MX"/>
        </w:rPr>
        <w:t>” sugiere, al igual que su nombre, que utilice el móvil primero.</w:t>
      </w:r>
    </w:p>
    <w:p w14:paraId="5B4DBC25" w14:textId="77777777" w:rsidR="00105EAF" w:rsidRPr="001F7E90" w:rsidRDefault="00105EAF" w:rsidP="00105EAF">
      <w:pPr>
        <w:numPr>
          <w:ilvl w:val="0"/>
          <w:numId w:val="17"/>
        </w:numPr>
        <w:shd w:val="clear" w:color="auto" w:fill="F6F6F6"/>
        <w:spacing w:before="120"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Se predijo audazmente que los teléfonos inteligentes superarían el mercado global combinado de computadoras portátiles, de escritorio y portátiles en 2012.</w:t>
      </w:r>
    </w:p>
    <w:p w14:paraId="5037BEC4" w14:textId="77777777" w:rsidR="00105EAF" w:rsidRPr="001F7E90" w:rsidRDefault="00105EAF" w:rsidP="00105EAF">
      <w:pPr>
        <w:numPr>
          <w:ilvl w:val="0"/>
          <w:numId w:val="17"/>
        </w:num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Como prueba adicional, considere que en noviembre de 2010 los visitantes a los sitios de correo electrónico basados ​​en la web disminuyeron un 6%, pero los visitantes que acceden al correo electrónico con sus dispositivos móviles crecieron un 36%</w:t>
      </w:r>
    </w:p>
    <w:p w14:paraId="059E518E" w14:textId="77777777" w:rsidR="00105EAF" w:rsidRPr="001F7E90" w:rsidRDefault="00105EAF" w:rsidP="00105EAF">
      <w:pPr>
        <w:numPr>
          <w:ilvl w:val="0"/>
          <w:numId w:val="17"/>
        </w:num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PayPal recibe hasta $ 10 millones en volumen de pagos móviles por día</w:t>
      </w:r>
    </w:p>
    <w:p w14:paraId="25AB5ABA" w14:textId="77777777" w:rsidR="00105EAF" w:rsidRPr="001F7E90" w:rsidRDefault="00105EAF" w:rsidP="00105EAF">
      <w:pPr>
        <w:numPr>
          <w:ilvl w:val="0"/>
          <w:numId w:val="17"/>
        </w:num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lastRenderedPageBreak/>
        <w:t>Las ventas móviles globales de eBay generaron casi $ 2 mil millones en 2010</w:t>
      </w:r>
    </w:p>
    <w:p w14:paraId="39C45681" w14:textId="77777777" w:rsidR="00105EAF" w:rsidRPr="001F7E90" w:rsidRDefault="00105EAF" w:rsidP="00105EAF">
      <w:pPr>
        <w:numPr>
          <w:ilvl w:val="0"/>
          <w:numId w:val="17"/>
        </w:num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Las búsquedas móviles de Google crecieron un 130% en el tercer trimestre de 2010</w:t>
      </w:r>
    </w:p>
    <w:p w14:paraId="3C3770E6" w14:textId="77777777" w:rsidR="00105EAF" w:rsidRPr="001F7E90" w:rsidRDefault="00105EAF" w:rsidP="00105EAF">
      <w:pPr>
        <w:numPr>
          <w:ilvl w:val="0"/>
          <w:numId w:val="17"/>
        </w:numPr>
        <w:shd w:val="clear" w:color="auto" w:fill="F6F6F6"/>
        <w:spacing w:after="0" w:line="240" w:lineRule="auto"/>
        <w:rPr>
          <w:rFonts w:ascii="Lato" w:eastAsia="Times New Roman" w:hAnsi="Lato" w:cs="Times New Roman"/>
          <w:color w:val="273B47"/>
          <w:sz w:val="21"/>
          <w:szCs w:val="21"/>
          <w:lang w:eastAsia="es-MX"/>
        </w:rPr>
      </w:pPr>
      <w:r w:rsidRPr="001F7E90">
        <w:rPr>
          <w:rFonts w:ascii="Lato" w:eastAsia="Times New Roman" w:hAnsi="Lato" w:cs="Times New Roman"/>
          <w:color w:val="273B47"/>
          <w:sz w:val="21"/>
          <w:szCs w:val="21"/>
          <w:lang w:eastAsia="es-MX"/>
        </w:rPr>
        <w:t>De la base de usuarios total de Pandora, el 50% se suscribe al servicio en dispositivos móviles</w:t>
      </w:r>
    </w:p>
    <w:p w14:paraId="35F2FFD2" w14:textId="77777777" w:rsidR="00105EAF" w:rsidRDefault="00105EAF" w:rsidP="00105EAF">
      <w:r>
        <w:t xml:space="preserve">Un proyecto debe tener varios doc css de acuerdo al tipo de dispositivo que este usando el usuario, esto es posible gracias a los media Query y atributo media de la etiqueta lin. Ej </w:t>
      </w:r>
    </w:p>
    <w:p w14:paraId="464CF414" w14:textId="77777777" w:rsidR="00105EAF" w:rsidRDefault="00105EAF" w:rsidP="00105EAF">
      <w:r>
        <w:rPr>
          <w:noProof/>
        </w:rPr>
        <w:drawing>
          <wp:inline distT="0" distB="0" distL="0" distR="0" wp14:anchorId="0413DD6C" wp14:editId="092227AB">
            <wp:extent cx="5612130" cy="3267075"/>
            <wp:effectExtent l="0" t="0" r="7620" b="9525"/>
            <wp:docPr id="173824678" name="Imagen 1738246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rotWithShape="1">
                    <a:blip r:embed="rId67">
                      <a:extLst>
                        <a:ext uri="{28A0092B-C50C-407E-A947-70E740481C1C}">
                          <a14:useLocalDpi xmlns:a14="http://schemas.microsoft.com/office/drawing/2010/main" val="0"/>
                        </a:ext>
                      </a:extLst>
                    </a:blip>
                    <a:srcRect b="21522"/>
                    <a:stretch/>
                  </pic:blipFill>
                  <pic:spPr bwMode="auto">
                    <a:xfrm>
                      <a:off x="0" y="0"/>
                      <a:ext cx="5612130" cy="3267075"/>
                    </a:xfrm>
                    <a:prstGeom prst="rect">
                      <a:avLst/>
                    </a:prstGeom>
                    <a:noFill/>
                    <a:ln>
                      <a:noFill/>
                    </a:ln>
                    <a:extLst>
                      <a:ext uri="{53640926-AAD7-44D8-BBD7-CCE9431645EC}">
                        <a14:shadowObscured xmlns:a14="http://schemas.microsoft.com/office/drawing/2010/main"/>
                      </a:ext>
                    </a:extLst>
                  </pic:spPr>
                </pic:pic>
              </a:graphicData>
            </a:graphic>
          </wp:inline>
        </w:drawing>
      </w:r>
    </w:p>
    <w:p w14:paraId="113C8679" w14:textId="77777777" w:rsidR="00105EAF" w:rsidRDefault="00105EAF" w:rsidP="00105EAF">
      <w:r>
        <w:t>Diferencias entre los modelos de diseño</w:t>
      </w:r>
    </w:p>
    <w:p w14:paraId="59FF9650" w14:textId="77777777" w:rsidR="00105EAF" w:rsidRDefault="00105EAF" w:rsidP="00105EAF">
      <w:r>
        <w:rPr>
          <w:noProof/>
        </w:rPr>
        <w:lastRenderedPageBreak/>
        <w:drawing>
          <wp:inline distT="0" distB="0" distL="0" distR="0" wp14:anchorId="7E587DC5" wp14:editId="23DDE6AE">
            <wp:extent cx="5238750" cy="4591050"/>
            <wp:effectExtent l="0" t="0" r="0" b="0"/>
            <wp:docPr id="829972257" name="Imagen 8299722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4591050"/>
                    </a:xfrm>
                    <a:prstGeom prst="rect">
                      <a:avLst/>
                    </a:prstGeom>
                    <a:noFill/>
                    <a:ln>
                      <a:noFill/>
                    </a:ln>
                  </pic:spPr>
                </pic:pic>
              </a:graphicData>
            </a:graphic>
          </wp:inline>
        </w:drawing>
      </w:r>
    </w:p>
    <w:p w14:paraId="3D366A68" w14:textId="77777777" w:rsidR="00105EAF" w:rsidRDefault="00105EAF" w:rsidP="00105EAF"/>
    <w:p w14:paraId="6B9CEE79" w14:textId="77777777" w:rsidR="00105EAF" w:rsidRDefault="00105EAF" w:rsidP="00105EAF">
      <w:pPr>
        <w:sectPr w:rsidR="00105EAF">
          <w:pgSz w:w="12240" w:h="15840"/>
          <w:pgMar w:top="1417" w:right="1701" w:bottom="1417" w:left="1701" w:header="708" w:footer="708" w:gutter="0"/>
          <w:cols w:space="708"/>
          <w:docGrid w:linePitch="360"/>
        </w:sectPr>
      </w:pPr>
    </w:p>
    <w:p w14:paraId="7E7577DD" w14:textId="77777777" w:rsidR="00105EAF" w:rsidRDefault="00105EAF" w:rsidP="00105EAF">
      <w:r>
        <w:rPr>
          <w:noProof/>
        </w:rPr>
        <w:lastRenderedPageBreak/>
        <w:drawing>
          <wp:inline distT="0" distB="0" distL="0" distR="0" wp14:anchorId="12E75B49" wp14:editId="50A5AA3A">
            <wp:extent cx="8582025" cy="3844335"/>
            <wp:effectExtent l="0" t="0" r="0" b="3810"/>
            <wp:docPr id="1397476873" name="Imagen 13974768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611964" cy="3857746"/>
                    </a:xfrm>
                    <a:prstGeom prst="rect">
                      <a:avLst/>
                    </a:prstGeom>
                    <a:noFill/>
                    <a:ln>
                      <a:noFill/>
                    </a:ln>
                  </pic:spPr>
                </pic:pic>
              </a:graphicData>
            </a:graphic>
          </wp:inline>
        </w:drawing>
      </w:r>
    </w:p>
    <w:p w14:paraId="7B84464D" w14:textId="77777777" w:rsidR="00105EAF" w:rsidRDefault="00105EAF" w:rsidP="00105EAF"/>
    <w:p w14:paraId="1C8A0344" w14:textId="77777777" w:rsidR="00105EAF" w:rsidRDefault="00105EAF" w:rsidP="00105EAF"/>
    <w:p w14:paraId="75AC14F4" w14:textId="77777777" w:rsidR="00105EAF" w:rsidRDefault="00105EAF" w:rsidP="00105EAF"/>
    <w:p w14:paraId="65ACB8E5" w14:textId="77777777" w:rsidR="00105EAF" w:rsidRDefault="00105EAF" w:rsidP="00105EAF"/>
    <w:p w14:paraId="2E3E0488" w14:textId="77777777" w:rsidR="00105EAF" w:rsidRDefault="00105EAF" w:rsidP="00105EAF"/>
    <w:p w14:paraId="1C4098FE" w14:textId="77777777" w:rsidR="00105EAF" w:rsidRDefault="00105EAF" w:rsidP="00105EAF"/>
    <w:p w14:paraId="753A1BF7" w14:textId="77777777" w:rsidR="00105EAF" w:rsidRDefault="00105EAF" w:rsidP="00105EAF">
      <w:pPr>
        <w:sectPr w:rsidR="00105EAF" w:rsidSect="001566AA">
          <w:pgSz w:w="15840" w:h="12240" w:orient="landscape"/>
          <w:pgMar w:top="1701" w:right="1418" w:bottom="1701" w:left="1418" w:header="709" w:footer="709" w:gutter="0"/>
          <w:cols w:space="708"/>
          <w:docGrid w:linePitch="360"/>
        </w:sectPr>
      </w:pPr>
    </w:p>
    <w:p w14:paraId="514FCED0" w14:textId="77777777" w:rsidR="00105EAF" w:rsidRPr="008D3717"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8D3717">
        <w:rPr>
          <w:rFonts w:ascii="Roboto" w:eastAsia="Times New Roman" w:hAnsi="Roboto" w:cs="Times New Roman"/>
          <w:b/>
          <w:bCs/>
          <w:color w:val="EFF3F8"/>
          <w:sz w:val="21"/>
          <w:szCs w:val="21"/>
          <w:lang w:eastAsia="es-MX"/>
        </w:rPr>
        <w:lastRenderedPageBreak/>
        <w:t>Media queries</w:t>
      </w:r>
      <w:r w:rsidRPr="008D3717">
        <w:rPr>
          <w:rFonts w:ascii="Roboto" w:eastAsia="Times New Roman" w:hAnsi="Roboto" w:cs="Times New Roman"/>
          <w:color w:val="EFF3F8"/>
          <w:sz w:val="21"/>
          <w:szCs w:val="21"/>
          <w:lang w:eastAsia="es-MX"/>
        </w:rPr>
        <w:br/>
        <w:t>Primero hay que comprender lo que es un </w:t>
      </w:r>
      <w:r w:rsidRPr="008D3717">
        <w:rPr>
          <w:rFonts w:ascii="Roboto" w:eastAsia="Times New Roman" w:hAnsi="Roboto" w:cs="Times New Roman"/>
          <w:b/>
          <w:bCs/>
          <w:color w:val="EFF3F8"/>
          <w:sz w:val="21"/>
          <w:szCs w:val="21"/>
          <w:lang w:eastAsia="es-MX"/>
        </w:rPr>
        <w:t>breakpoint</w:t>
      </w:r>
      <w:r w:rsidRPr="008D3717">
        <w:rPr>
          <w:rFonts w:ascii="Roboto" w:eastAsia="Times New Roman" w:hAnsi="Roboto" w:cs="Times New Roman"/>
          <w:color w:val="EFF3F8"/>
          <w:sz w:val="21"/>
          <w:szCs w:val="21"/>
          <w:lang w:eastAsia="es-MX"/>
        </w:rPr>
        <w:t>. Un </w:t>
      </w:r>
      <w:r w:rsidRPr="008D3717">
        <w:rPr>
          <w:rFonts w:ascii="Roboto" w:eastAsia="Times New Roman" w:hAnsi="Roboto" w:cs="Times New Roman"/>
          <w:b/>
          <w:bCs/>
          <w:color w:val="EFF3F8"/>
          <w:sz w:val="21"/>
          <w:szCs w:val="21"/>
          <w:lang w:eastAsia="es-MX"/>
        </w:rPr>
        <w:t>breakpoint</w:t>
      </w:r>
      <w:r w:rsidRPr="008D3717">
        <w:rPr>
          <w:rFonts w:ascii="Roboto" w:eastAsia="Times New Roman" w:hAnsi="Roboto" w:cs="Times New Roman"/>
          <w:color w:val="EFF3F8"/>
          <w:sz w:val="21"/>
          <w:szCs w:val="21"/>
          <w:lang w:eastAsia="es-MX"/>
        </w:rPr>
        <w:t> es una dimensión especifica en el </w:t>
      </w:r>
      <w:r w:rsidRPr="008D3717">
        <w:rPr>
          <w:rFonts w:ascii="Roboto" w:eastAsia="Times New Roman" w:hAnsi="Roboto" w:cs="Times New Roman"/>
          <w:b/>
          <w:bCs/>
          <w:color w:val="EFF3F8"/>
          <w:sz w:val="21"/>
          <w:szCs w:val="21"/>
          <w:lang w:eastAsia="es-MX"/>
        </w:rPr>
        <w:t>viewport</w:t>
      </w:r>
      <w:r w:rsidRPr="008D3717">
        <w:rPr>
          <w:rFonts w:ascii="Roboto" w:eastAsia="Times New Roman" w:hAnsi="Roboto" w:cs="Times New Roman"/>
          <w:color w:val="EFF3F8"/>
          <w:sz w:val="21"/>
          <w:szCs w:val="21"/>
          <w:lang w:eastAsia="es-MX"/>
        </w:rPr>
        <w:t> justo en el cual se va a generar un cambio.</w:t>
      </w:r>
    </w:p>
    <w:p w14:paraId="7DBDD39B" w14:textId="77777777" w:rsidR="00105EAF" w:rsidRPr="008D3717"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8D3717">
        <w:rPr>
          <w:rFonts w:ascii="Roboto" w:eastAsia="Times New Roman" w:hAnsi="Roboto" w:cs="Times New Roman"/>
          <w:color w:val="EFF3F8"/>
          <w:sz w:val="21"/>
          <w:szCs w:val="21"/>
          <w:lang w:eastAsia="es-MX"/>
        </w:rPr>
        <w:t>Hay varias estrategias para implementar </w:t>
      </w:r>
      <w:r w:rsidRPr="008D3717">
        <w:rPr>
          <w:rFonts w:ascii="Roboto" w:eastAsia="Times New Roman" w:hAnsi="Roboto" w:cs="Times New Roman"/>
          <w:i/>
          <w:iCs/>
          <w:color w:val="EFF3F8"/>
          <w:sz w:val="21"/>
          <w:szCs w:val="21"/>
          <w:lang w:eastAsia="es-MX"/>
        </w:rPr>
        <w:t>media queries</w:t>
      </w:r>
      <w:r w:rsidRPr="008D3717">
        <w:rPr>
          <w:rFonts w:ascii="Roboto" w:eastAsia="Times New Roman" w:hAnsi="Roboto" w:cs="Times New Roman"/>
          <w:color w:val="EFF3F8"/>
          <w:sz w:val="21"/>
          <w:szCs w:val="21"/>
          <w:lang w:eastAsia="es-MX"/>
        </w:rPr>
        <w:t>, una de ellas y la más utilizada en nuestra era, es </w:t>
      </w:r>
      <w:r w:rsidRPr="008D3717">
        <w:rPr>
          <w:rFonts w:ascii="Roboto" w:eastAsia="Times New Roman" w:hAnsi="Roboto" w:cs="Times New Roman"/>
          <w:b/>
          <w:bCs/>
          <w:color w:val="EFF3F8"/>
          <w:sz w:val="21"/>
          <w:szCs w:val="21"/>
          <w:lang w:eastAsia="es-MX"/>
        </w:rPr>
        <w:t>Mobile First.</w:t>
      </w:r>
      <w:r w:rsidRPr="008D3717">
        <w:rPr>
          <w:rFonts w:ascii="Roboto" w:eastAsia="Times New Roman" w:hAnsi="Roboto" w:cs="Times New Roman"/>
          <w:color w:val="EFF3F8"/>
          <w:sz w:val="21"/>
          <w:szCs w:val="21"/>
          <w:lang w:eastAsia="es-MX"/>
        </w:rPr>
        <w:br/>
      </w:r>
    </w:p>
    <w:p w14:paraId="766BDD89" w14:textId="77777777" w:rsidR="00105EAF" w:rsidRPr="008D3717" w:rsidRDefault="00105EAF" w:rsidP="00105EAF">
      <w:pPr>
        <w:spacing w:after="0" w:line="240" w:lineRule="auto"/>
        <w:rPr>
          <w:rFonts w:ascii="Times New Roman" w:eastAsia="Times New Roman" w:hAnsi="Times New Roman" w:cs="Times New Roman"/>
          <w:sz w:val="24"/>
          <w:szCs w:val="24"/>
          <w:lang w:eastAsia="es-MX"/>
        </w:rPr>
      </w:pPr>
      <w:r w:rsidRPr="008D3717">
        <w:rPr>
          <w:rFonts w:ascii="Times New Roman" w:eastAsia="Times New Roman" w:hAnsi="Times New Roman" w:cs="Times New Roman"/>
          <w:noProof/>
          <w:sz w:val="24"/>
          <w:szCs w:val="24"/>
          <w:lang w:eastAsia="es-MX"/>
        </w:rPr>
        <mc:AlternateContent>
          <mc:Choice Requires="wps">
            <w:drawing>
              <wp:inline distT="0" distB="0" distL="0" distR="0" wp14:anchorId="7E806170" wp14:editId="1E26F4E2">
                <wp:extent cx="304800" cy="304800"/>
                <wp:effectExtent l="0" t="0" r="0" b="0"/>
                <wp:docPr id="1644638535" name="Rectángulo 164463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BBADF" id="Rectángulo 16446385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1ED745" w14:textId="77777777" w:rsidR="00105EAF" w:rsidRPr="008D3717"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8D3717">
        <w:rPr>
          <w:rFonts w:ascii="Roboto" w:eastAsia="Times New Roman" w:hAnsi="Roboto" w:cs="Times New Roman"/>
          <w:color w:val="EFF3F8"/>
          <w:sz w:val="21"/>
          <w:szCs w:val="21"/>
          <w:lang w:eastAsia="es-MX"/>
        </w:rPr>
        <w:t>El tema de la </w:t>
      </w:r>
      <w:r w:rsidRPr="008D3717">
        <w:rPr>
          <w:rFonts w:ascii="Roboto" w:eastAsia="Times New Roman" w:hAnsi="Roboto" w:cs="Times New Roman"/>
          <w:b/>
          <w:bCs/>
          <w:color w:val="EFF3F8"/>
          <w:sz w:val="21"/>
          <w:szCs w:val="21"/>
          <w:lang w:eastAsia="es-MX"/>
        </w:rPr>
        <w:t>Cascada en CSS</w:t>
      </w:r>
      <w:r w:rsidRPr="008D3717">
        <w:rPr>
          <w:rFonts w:ascii="Roboto" w:eastAsia="Times New Roman" w:hAnsi="Roboto" w:cs="Times New Roman"/>
          <w:color w:val="EFF3F8"/>
          <w:sz w:val="21"/>
          <w:szCs w:val="21"/>
          <w:lang w:eastAsia="es-MX"/>
        </w:rPr>
        <w:t> es importante en las </w:t>
      </w:r>
      <w:r w:rsidRPr="008D3717">
        <w:rPr>
          <w:rFonts w:ascii="Roboto" w:eastAsia="Times New Roman" w:hAnsi="Roboto" w:cs="Times New Roman"/>
          <w:i/>
          <w:iCs/>
          <w:color w:val="EFF3F8"/>
          <w:sz w:val="21"/>
          <w:szCs w:val="21"/>
          <w:lang w:eastAsia="es-MX"/>
        </w:rPr>
        <w:t>media queries</w:t>
      </w:r>
      <w:r w:rsidRPr="008D3717">
        <w:rPr>
          <w:rFonts w:ascii="Roboto" w:eastAsia="Times New Roman" w:hAnsi="Roboto" w:cs="Times New Roman"/>
          <w:color w:val="EFF3F8"/>
          <w:sz w:val="21"/>
          <w:szCs w:val="21"/>
          <w:lang w:eastAsia="es-MX"/>
        </w:rPr>
        <w:t>. Siempre empezamos desde el tamaño más pequeño hasta el más grande.</w:t>
      </w:r>
    </w:p>
    <w:p w14:paraId="71352756" w14:textId="77777777" w:rsidR="00105EAF" w:rsidRPr="008D3717" w:rsidRDefault="00105EAF" w:rsidP="00105EAF">
      <w:pPr>
        <w:numPr>
          <w:ilvl w:val="0"/>
          <w:numId w:val="18"/>
        </w:numPr>
        <w:shd w:val="clear" w:color="auto" w:fill="24385B"/>
        <w:spacing w:after="0" w:line="240" w:lineRule="auto"/>
        <w:rPr>
          <w:rFonts w:ascii="Roboto" w:eastAsia="Times New Roman" w:hAnsi="Roboto" w:cs="Times New Roman"/>
          <w:color w:val="EFF3F8"/>
          <w:sz w:val="21"/>
          <w:szCs w:val="21"/>
          <w:lang w:eastAsia="es-MX"/>
        </w:rPr>
      </w:pPr>
      <w:r w:rsidRPr="008D3717">
        <w:rPr>
          <w:rFonts w:ascii="Roboto" w:eastAsia="Times New Roman" w:hAnsi="Roboto" w:cs="Times New Roman"/>
          <w:color w:val="EFF3F8"/>
          <w:sz w:val="21"/>
          <w:szCs w:val="21"/>
          <w:lang w:eastAsia="es-MX"/>
        </w:rPr>
        <w:t>Esto aplicándolo desde el CSS.</w:t>
      </w:r>
    </w:p>
    <w:p w14:paraId="1F331411" w14:textId="77777777" w:rsidR="00105EAF" w:rsidRPr="008D3717"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8D3717">
        <w:rPr>
          <w:rFonts w:ascii="Roboto" w:eastAsia="Times New Roman" w:hAnsi="Roboto" w:cs="Times New Roman"/>
          <w:color w:val="EFF3F8"/>
          <w:sz w:val="21"/>
          <w:szCs w:val="21"/>
          <w:lang w:eastAsia="es-MX"/>
        </w:rPr>
        <w:t>También se pueden aplicar desde el </w:t>
      </w:r>
      <w:r w:rsidRPr="008D3717">
        <w:rPr>
          <w:rFonts w:ascii="Roboto" w:eastAsia="Times New Roman" w:hAnsi="Roboto" w:cs="Times New Roman"/>
          <w:b/>
          <w:bCs/>
          <w:color w:val="EFF3F8"/>
          <w:sz w:val="21"/>
          <w:szCs w:val="21"/>
          <w:lang w:eastAsia="es-MX"/>
        </w:rPr>
        <w:t>head</w:t>
      </w:r>
      <w:r w:rsidRPr="008D3717">
        <w:rPr>
          <w:rFonts w:ascii="Roboto" w:eastAsia="Times New Roman" w:hAnsi="Roboto" w:cs="Times New Roman"/>
          <w:color w:val="EFF3F8"/>
          <w:sz w:val="21"/>
          <w:szCs w:val="21"/>
          <w:lang w:eastAsia="es-MX"/>
        </w:rPr>
        <w:t> en el** html**, y de hecho </w:t>
      </w:r>
      <w:ins w:id="2" w:author="Unknown">
        <w:r w:rsidRPr="008D3717">
          <w:rPr>
            <w:rFonts w:ascii="Roboto" w:eastAsia="Times New Roman" w:hAnsi="Roboto" w:cs="Times New Roman"/>
            <w:color w:val="EFF3F8"/>
            <w:sz w:val="21"/>
            <w:szCs w:val="21"/>
            <w:lang w:eastAsia="es-MX"/>
          </w:rPr>
          <w:t>es una mejor practica</w:t>
        </w:r>
      </w:ins>
      <w:r w:rsidRPr="008D3717">
        <w:rPr>
          <w:rFonts w:ascii="Roboto" w:eastAsia="Times New Roman" w:hAnsi="Roboto" w:cs="Times New Roman"/>
          <w:color w:val="EFF3F8"/>
          <w:sz w:val="21"/>
          <w:szCs w:val="21"/>
          <w:lang w:eastAsia="es-MX"/>
        </w:rPr>
        <w:t>, debido a temas de optimización. Por ejem, Un usuario que visite tu app web desde el teléfono, no debería descargar todo tu CSS para desktop.</w:t>
      </w:r>
    </w:p>
    <w:p w14:paraId="0595938A" w14:textId="77777777" w:rsidR="00105EAF" w:rsidRDefault="00105EAF" w:rsidP="00105EAF"/>
    <w:p w14:paraId="5649D3EC" w14:textId="77777777" w:rsidR="00105EAF" w:rsidRDefault="00105EAF" w:rsidP="00105EAF">
      <w:r>
        <w:rPr>
          <w:noProof/>
        </w:rPr>
        <w:drawing>
          <wp:inline distT="0" distB="0" distL="0" distR="0" wp14:anchorId="578D4ADB" wp14:editId="627D9BB5">
            <wp:extent cx="5612130" cy="2545080"/>
            <wp:effectExtent l="0" t="0" r="7620" b="7620"/>
            <wp:docPr id="1354152280" name="Imagen 13541522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545080"/>
                    </a:xfrm>
                    <a:prstGeom prst="rect">
                      <a:avLst/>
                    </a:prstGeom>
                    <a:noFill/>
                    <a:ln>
                      <a:noFill/>
                    </a:ln>
                  </pic:spPr>
                </pic:pic>
              </a:graphicData>
            </a:graphic>
          </wp:inline>
        </w:drawing>
      </w:r>
    </w:p>
    <w:p w14:paraId="6953E6D0" w14:textId="77777777" w:rsidR="00105EAF" w:rsidRPr="002D2F94"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2D2F94">
        <w:rPr>
          <w:rFonts w:ascii="Roboto" w:eastAsia="Times New Roman" w:hAnsi="Roboto" w:cs="Times New Roman"/>
          <w:b/>
          <w:bCs/>
          <w:color w:val="EFF3F8"/>
          <w:sz w:val="21"/>
          <w:szCs w:val="21"/>
          <w:lang w:eastAsia="es-MX"/>
        </w:rPr>
        <w:t>CSS media queries</w:t>
      </w:r>
      <w:r w:rsidRPr="002D2F94">
        <w:rPr>
          <w:rFonts w:ascii="Roboto" w:eastAsia="Times New Roman" w:hAnsi="Roboto" w:cs="Times New Roman"/>
          <w:color w:val="EFF3F8"/>
          <w:sz w:val="21"/>
          <w:szCs w:val="21"/>
          <w:lang w:eastAsia="es-MX"/>
        </w:rPr>
        <w:br/>
        <w:t>Las media queries (en español “consultas de medios”) son útiles cuando deseas modificar tu página web o aplicación en función del tipo de dispositivo (como una impresora o una pantalla) o de características y parámetros específicos (como la resolución de la pantalla o el ancho del viewport del navegador).</w:t>
      </w:r>
    </w:p>
    <w:p w14:paraId="52CAB0D9" w14:textId="77777777" w:rsidR="00105EAF" w:rsidRPr="002D2F94"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2D2F94">
        <w:rPr>
          <w:rFonts w:ascii="Roboto" w:eastAsia="Times New Roman" w:hAnsi="Roboto" w:cs="Times New Roman"/>
          <w:b/>
          <w:bCs/>
          <w:color w:val="EFF3F8"/>
          <w:sz w:val="21"/>
          <w:szCs w:val="21"/>
          <w:lang w:eastAsia="es-MX"/>
        </w:rPr>
        <w:t>Se utilizan para:</w:t>
      </w:r>
      <w:r w:rsidRPr="002D2F94">
        <w:rPr>
          <w:rFonts w:ascii="Roboto" w:eastAsia="Times New Roman" w:hAnsi="Roboto" w:cs="Times New Roman"/>
          <w:color w:val="EFF3F8"/>
          <w:sz w:val="21"/>
          <w:szCs w:val="21"/>
          <w:lang w:eastAsia="es-MX"/>
        </w:rPr>
        <w:br/>
        <w:t>Aplicar estilos condicionales con las reglas-at @media e @import de CSS.</w:t>
      </w:r>
      <w:r w:rsidRPr="002D2F94">
        <w:rPr>
          <w:rFonts w:ascii="Roboto" w:eastAsia="Times New Roman" w:hAnsi="Roboto" w:cs="Times New Roman"/>
          <w:color w:val="EFF3F8"/>
          <w:sz w:val="21"/>
          <w:szCs w:val="21"/>
          <w:lang w:eastAsia="es-MX"/>
        </w:rPr>
        <w:br/>
        <w:t>Indicar medios específicos en los elementos &lt;link&gt;, &lt;source&gt; y otros elementos HTML.</w:t>
      </w:r>
      <w:r w:rsidRPr="002D2F94">
        <w:rPr>
          <w:rFonts w:ascii="Roboto" w:eastAsia="Times New Roman" w:hAnsi="Roboto" w:cs="Times New Roman"/>
          <w:color w:val="EFF3F8"/>
          <w:sz w:val="21"/>
          <w:szCs w:val="21"/>
          <w:lang w:eastAsia="es-MX"/>
        </w:rPr>
        <w:br/>
        <w:t>Testear y monitorizar los estados de los medios usando los métodos de javascript Window.matchMedia() y MediaQueryList.addListener().</w:t>
      </w:r>
      <w:r w:rsidRPr="002D2F94">
        <w:rPr>
          <w:rFonts w:ascii="Roboto" w:eastAsia="Times New Roman" w:hAnsi="Roboto" w:cs="Times New Roman"/>
          <w:color w:val="EFF3F8"/>
          <w:sz w:val="21"/>
          <w:szCs w:val="21"/>
          <w:lang w:eastAsia="es-MX"/>
        </w:rPr>
        <w:br/>
        <w:t>Fuente: </w:t>
      </w:r>
      <w:hyperlink r:id="rId71" w:tgtFrame="_blank" w:history="1">
        <w:r w:rsidRPr="002D2F94">
          <w:rPr>
            <w:rFonts w:ascii="Roboto" w:eastAsia="Times New Roman" w:hAnsi="Roboto" w:cs="Times New Roman"/>
            <w:color w:val="33B1FF"/>
            <w:sz w:val="21"/>
            <w:szCs w:val="21"/>
            <w:u w:val="single"/>
            <w:lang w:eastAsia="es-MX"/>
          </w:rPr>
          <w:t>https://developer.mozilla.org/es/docs/Web/CSS/Media_Queries/Using_media_queries</w:t>
        </w:r>
      </w:hyperlink>
    </w:p>
    <w:p w14:paraId="44EF5544" w14:textId="77777777" w:rsidR="00105EAF" w:rsidRDefault="00105EAF" w:rsidP="00105EAF"/>
    <w:p w14:paraId="2CA6E2C7" w14:textId="77777777" w:rsidR="00105EAF" w:rsidRPr="00404B48" w:rsidRDefault="00105EAF" w:rsidP="00105EAF">
      <w:pPr>
        <w:shd w:val="clear" w:color="auto" w:fill="24385B"/>
        <w:spacing w:after="0" w:line="240" w:lineRule="auto"/>
        <w:outlineLvl w:val="1"/>
        <w:rPr>
          <w:rFonts w:ascii="Roboto" w:eastAsia="Times New Roman" w:hAnsi="Roboto" w:cs="Times New Roman"/>
          <w:b/>
          <w:bCs/>
          <w:color w:val="EFF3F8"/>
          <w:sz w:val="36"/>
          <w:szCs w:val="36"/>
          <w:lang w:eastAsia="es-MX"/>
        </w:rPr>
      </w:pPr>
      <w:r w:rsidRPr="00404B48">
        <w:rPr>
          <w:rFonts w:ascii="Roboto" w:eastAsia="Times New Roman" w:hAnsi="Roboto" w:cs="Times New Roman"/>
          <w:b/>
          <w:bCs/>
          <w:color w:val="EFF3F8"/>
          <w:sz w:val="36"/>
          <w:szCs w:val="36"/>
          <w:lang w:eastAsia="es-MX"/>
        </w:rPr>
        <w:t>Clase 44 - Responsive design: media queries</w:t>
      </w:r>
    </w:p>
    <w:p w14:paraId="1956B44D" w14:textId="77777777" w:rsidR="00105EAF" w:rsidRPr="00404B48"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5A746CFB">
          <v:rect id="_x0000_i1026" style="width:0;height:0" o:hralign="center" o:hrstd="t" o:hrnoshade="t" o:hr="t" fillcolor="#eff3f8" stroked="f"/>
        </w:pict>
      </w:r>
    </w:p>
    <w:p w14:paraId="2E4FB6CE"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¿Qué es responsive design?</w:t>
      </w:r>
    </w:p>
    <w:p w14:paraId="4324C597" w14:textId="77777777" w:rsidR="00105EAF" w:rsidRPr="00404B48" w:rsidRDefault="00105EAF" w:rsidP="00105EAF">
      <w:pPr>
        <w:numPr>
          <w:ilvl w:val="0"/>
          <w:numId w:val="19"/>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Es la técnica que se usa en desarrollo web para construir productos/proyectos que se adapten a todos los dispositivos y sus pantallas.</w:t>
      </w:r>
    </w:p>
    <w:p w14:paraId="74BD1A01"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lastRenderedPageBreak/>
        <w:t>¿Qué necesitamos conocer para poder trabajar con responsive design?</w:t>
      </w:r>
    </w:p>
    <w:p w14:paraId="159B84A3" w14:textId="77777777" w:rsidR="00105EAF" w:rsidRPr="00404B48" w:rsidRDefault="00105EAF" w:rsidP="00105EAF">
      <w:pPr>
        <w:numPr>
          <w:ilvl w:val="0"/>
          <w:numId w:val="20"/>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Media queries.</w:t>
      </w:r>
    </w:p>
    <w:p w14:paraId="0A3C26D4" w14:textId="77777777" w:rsidR="00105EAF" w:rsidRPr="00404B48" w:rsidRDefault="00105EAF" w:rsidP="00105EAF">
      <w:pPr>
        <w:numPr>
          <w:ilvl w:val="0"/>
          <w:numId w:val="20"/>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Breakpoints.</w:t>
      </w:r>
    </w:p>
    <w:p w14:paraId="40AA3CAD"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¿Qué son los Breakpoints?</w:t>
      </w:r>
    </w:p>
    <w:p w14:paraId="5DE69263" w14:textId="77777777" w:rsidR="00105EAF" w:rsidRPr="00404B48" w:rsidRDefault="00105EAF" w:rsidP="00105EAF">
      <w:pPr>
        <w:numPr>
          <w:ilvl w:val="0"/>
          <w:numId w:val="21"/>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Son el o los tamaños de pantalla que especificamos para que haya un cambio y los elementos se posicionen y dimensionen respecto al tamaño de la pantalla.</w:t>
      </w:r>
    </w:p>
    <w:p w14:paraId="718ABC20"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¿Qué son los Media queries?</w:t>
      </w:r>
    </w:p>
    <w:p w14:paraId="7260017F" w14:textId="77777777" w:rsidR="00105EAF" w:rsidRPr="00404B48" w:rsidRDefault="00105EAF" w:rsidP="00105EAF">
      <w:pPr>
        <w:numPr>
          <w:ilvl w:val="0"/>
          <w:numId w:val="22"/>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Es el elemento de CSS que usamos para crear los breakpoints y especificar los cambios que sufrirá el producto/proyecto en los diferentes tamaños de pantalla.</w:t>
      </w:r>
    </w:p>
    <w:p w14:paraId="6826584D" w14:textId="77777777" w:rsidR="00105EAF" w:rsidRPr="00404B48" w:rsidRDefault="00105EAF" w:rsidP="00105EAF">
      <w:pPr>
        <w:numPr>
          <w:ilvl w:val="0"/>
          <w:numId w:val="22"/>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Sintaxis:</w:t>
      </w:r>
    </w:p>
    <w:p w14:paraId="221662DB" w14:textId="77777777" w:rsidR="00105EAF" w:rsidRPr="00404B48"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404B48">
        <w:rPr>
          <w:rFonts w:ascii="Courier New" w:eastAsia="Times New Roman" w:hAnsi="Courier New" w:cs="Courier New"/>
          <w:b/>
          <w:bCs/>
          <w:color w:val="F92672"/>
          <w:sz w:val="21"/>
          <w:szCs w:val="21"/>
          <w:shd w:val="clear" w:color="auto" w:fill="0C1633"/>
          <w:lang w:eastAsia="es-MX"/>
        </w:rPr>
        <w:t>@media</w:t>
      </w:r>
      <w:r w:rsidRPr="00404B48">
        <w:rPr>
          <w:rFonts w:ascii="Courier New" w:eastAsia="Times New Roman" w:hAnsi="Courier New" w:cs="Courier New"/>
          <w:color w:val="FFFFFF"/>
          <w:sz w:val="21"/>
          <w:szCs w:val="21"/>
          <w:shd w:val="clear" w:color="auto" w:fill="0C1633"/>
          <w:lang w:eastAsia="es-MX"/>
        </w:rPr>
        <w:t xml:space="preserve"> (</w:t>
      </w:r>
      <w:r w:rsidRPr="00404B48">
        <w:rPr>
          <w:rFonts w:ascii="Courier New" w:eastAsia="Times New Roman" w:hAnsi="Courier New" w:cs="Courier New"/>
          <w:color w:val="BF79DB"/>
          <w:sz w:val="21"/>
          <w:szCs w:val="21"/>
          <w:shd w:val="clear" w:color="auto" w:fill="0C1633"/>
          <w:lang w:eastAsia="es-MX"/>
        </w:rPr>
        <w:t>min-width</w:t>
      </w:r>
      <w:r w:rsidRPr="00404B48">
        <w:rPr>
          <w:rFonts w:ascii="Courier New" w:eastAsia="Times New Roman" w:hAnsi="Courier New" w:cs="Courier New"/>
          <w:color w:val="FFFFFF"/>
          <w:sz w:val="21"/>
          <w:szCs w:val="21"/>
          <w:shd w:val="clear" w:color="auto" w:fill="0C1633"/>
          <w:lang w:eastAsia="es-MX"/>
        </w:rPr>
        <w:t>: 480px)</w:t>
      </w:r>
    </w:p>
    <w:p w14:paraId="4FDB4014" w14:textId="77777777" w:rsidR="00105EAF" w:rsidRPr="00404B48"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404B48">
        <w:rPr>
          <w:rFonts w:ascii="Courier New" w:eastAsia="Times New Roman" w:hAnsi="Courier New" w:cs="Courier New"/>
          <w:color w:val="FFFFFF"/>
          <w:sz w:val="21"/>
          <w:szCs w:val="21"/>
          <w:shd w:val="clear" w:color="auto" w:fill="0C1633"/>
          <w:lang w:eastAsia="es-MX"/>
        </w:rPr>
        <w:t>{</w:t>
      </w:r>
    </w:p>
    <w:p w14:paraId="293614E9" w14:textId="77777777" w:rsidR="00105EAF" w:rsidRPr="00404B48"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404B48">
        <w:rPr>
          <w:rFonts w:ascii="Courier New" w:eastAsia="Times New Roman" w:hAnsi="Courier New" w:cs="Courier New"/>
          <w:color w:val="FFFFFF"/>
          <w:sz w:val="21"/>
          <w:szCs w:val="21"/>
          <w:shd w:val="clear" w:color="auto" w:fill="0C1633"/>
          <w:lang w:eastAsia="es-MX"/>
        </w:rPr>
        <w:t xml:space="preserve"> ...</w:t>
      </w:r>
    </w:p>
    <w:p w14:paraId="1ACCF9BA" w14:textId="77777777" w:rsidR="00105EAF" w:rsidRPr="00404B48"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eastAsia="es-MX"/>
        </w:rPr>
      </w:pPr>
      <w:r w:rsidRPr="00404B48">
        <w:rPr>
          <w:rFonts w:ascii="Courier New" w:eastAsia="Times New Roman" w:hAnsi="Courier New" w:cs="Courier New"/>
          <w:color w:val="FFFFFF"/>
          <w:sz w:val="21"/>
          <w:szCs w:val="21"/>
          <w:shd w:val="clear" w:color="auto" w:fill="0C1633"/>
          <w:lang w:eastAsia="es-MX"/>
        </w:rPr>
        <w:t>}</w:t>
      </w:r>
    </w:p>
    <w:p w14:paraId="44950832" w14:textId="77777777" w:rsidR="00105EAF" w:rsidRPr="00404B48" w:rsidRDefault="00105EAF" w:rsidP="00105EAF">
      <w:pPr>
        <w:numPr>
          <w:ilvl w:val="0"/>
          <w:numId w:val="23"/>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Como vemos también usamos la propiedad min-width para especificar el ancho mínimo en el que se aplicaran los estilos que escribamos dentro.</w:t>
      </w:r>
    </w:p>
    <w:p w14:paraId="246845C6"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¿Cuáles son las medidas que debemos usar para las pantallas de smartphone, tablets y laptops/desktop?</w:t>
      </w:r>
    </w:p>
    <w:p w14:paraId="4F498E14" w14:textId="77777777" w:rsidR="00105EAF" w:rsidRPr="00404B48" w:rsidRDefault="00105EAF" w:rsidP="00105EAF">
      <w:pPr>
        <w:numPr>
          <w:ilvl w:val="0"/>
          <w:numId w:val="24"/>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Smartphone: 480px</w:t>
      </w:r>
    </w:p>
    <w:p w14:paraId="53DC643D" w14:textId="77777777" w:rsidR="00105EAF" w:rsidRPr="00404B48" w:rsidRDefault="00105EAF" w:rsidP="00105EAF">
      <w:pPr>
        <w:numPr>
          <w:ilvl w:val="0"/>
          <w:numId w:val="24"/>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Tablets: 768px</w:t>
      </w:r>
    </w:p>
    <w:p w14:paraId="48FE633C" w14:textId="77777777" w:rsidR="00105EAF" w:rsidRPr="00404B48" w:rsidRDefault="00105EAF" w:rsidP="00105EAF">
      <w:pPr>
        <w:numPr>
          <w:ilvl w:val="0"/>
          <w:numId w:val="24"/>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Laptop/Desktop: 1024px</w:t>
      </w:r>
    </w:p>
    <w:p w14:paraId="6231BDED"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¿Qué metodología debemos de usar hoy en día con Responsive Design?</w:t>
      </w:r>
    </w:p>
    <w:p w14:paraId="295011BA" w14:textId="77777777" w:rsidR="00105EAF" w:rsidRPr="00404B48" w:rsidRDefault="00105EAF" w:rsidP="00105EAF">
      <w:pPr>
        <w:numPr>
          <w:ilvl w:val="0"/>
          <w:numId w:val="25"/>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Mobile First/only</w:t>
      </w:r>
    </w:p>
    <w:p w14:paraId="7FC4E43C" w14:textId="77777777" w:rsidR="00105EAF" w:rsidRPr="00317AFC" w:rsidRDefault="00105EAF" w:rsidP="00105EAF">
      <w:pPr>
        <w:shd w:val="clear" w:color="auto" w:fill="24385B"/>
        <w:spacing w:after="0" w:line="240" w:lineRule="auto"/>
        <w:rPr>
          <w:rFonts w:ascii="Roboto" w:eastAsia="Times New Roman" w:hAnsi="Roboto" w:cs="Times New Roman"/>
          <w:color w:val="EFF3F8"/>
          <w:sz w:val="21"/>
          <w:szCs w:val="21"/>
          <w:lang w:val="en-US" w:eastAsia="es-MX"/>
        </w:rPr>
      </w:pPr>
      <w:r w:rsidRPr="00317AFC">
        <w:rPr>
          <w:rFonts w:ascii="Roboto" w:eastAsia="Times New Roman" w:hAnsi="Roboto" w:cs="Times New Roman"/>
          <w:b/>
          <w:bCs/>
          <w:color w:val="EFF3F8"/>
          <w:sz w:val="21"/>
          <w:szCs w:val="21"/>
          <w:lang w:val="en-US" w:eastAsia="es-MX"/>
        </w:rPr>
        <w:t>¿Qué es Mobile first/only?</w:t>
      </w:r>
    </w:p>
    <w:p w14:paraId="3F74BF91" w14:textId="77777777" w:rsidR="00105EAF" w:rsidRPr="00404B48" w:rsidRDefault="00105EAF" w:rsidP="00105EAF">
      <w:pPr>
        <w:numPr>
          <w:ilvl w:val="0"/>
          <w:numId w:val="26"/>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Es una metodología de desarrollo la cual nos dice que a la hora de empezar a desarrollar un producto/proyecto debemos comenzar siempre desde el tamaño de smartphones/celulares y desde ahí ir escalando el proyecto a pantallas más grandes.</w:t>
      </w:r>
    </w:p>
    <w:p w14:paraId="7CE5FB8F"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¿Por qué debemos de escribir los Media queries partiendo desde el tamaño más pequeño hasta el más grande?</w:t>
      </w:r>
    </w:p>
    <w:p w14:paraId="1DF08DA5" w14:textId="77777777" w:rsidR="00105EAF" w:rsidRPr="00404B48" w:rsidRDefault="00105EAF" w:rsidP="00105EAF">
      <w:pPr>
        <w:numPr>
          <w:ilvl w:val="0"/>
          <w:numId w:val="27"/>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Porque si lo hacemos de otra manera debido al algoritmo de cascada de CSS no se aplican correctamente los estilos.</w:t>
      </w:r>
    </w:p>
    <w:p w14:paraId="3076AD9D"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¿De qué formas podemos aplicar los Media Queries en nuestros proyectos?</w:t>
      </w:r>
    </w:p>
    <w:p w14:paraId="53EF1C20" w14:textId="77777777" w:rsidR="00105EAF" w:rsidRPr="00404B48" w:rsidRDefault="00105EAF" w:rsidP="00105EAF">
      <w:pPr>
        <w:numPr>
          <w:ilvl w:val="0"/>
          <w:numId w:val="28"/>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Los podemos hacer en el archivo CSS principal</w:t>
      </w:r>
      <w:r w:rsidRPr="00404B48">
        <w:rPr>
          <w:rFonts w:ascii="Roboto" w:eastAsia="Times New Roman" w:hAnsi="Roboto" w:cs="Times New Roman"/>
          <w:color w:val="EFF3F8"/>
          <w:sz w:val="21"/>
          <w:szCs w:val="21"/>
          <w:lang w:eastAsia="es-MX"/>
        </w:rPr>
        <w:br/>
        <w:t>Incluyendo varios archivos CSS en nuestra etiqueta &lt;head&gt; y que estos se activen dependiendo de la pantalla.</w:t>
      </w:r>
    </w:p>
    <w:p w14:paraId="1716EB64" w14:textId="77777777" w:rsidR="00105EAF" w:rsidRPr="00404B4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b/>
          <w:bCs/>
          <w:color w:val="EFF3F8"/>
          <w:sz w:val="21"/>
          <w:szCs w:val="21"/>
          <w:lang w:eastAsia="es-MX"/>
        </w:rPr>
        <w:t>¿Cuál es la mejor forma de implementar los Media queries en nuestros proyectos y por qué?</w:t>
      </w:r>
    </w:p>
    <w:p w14:paraId="65512727" w14:textId="77777777" w:rsidR="00105EAF" w:rsidRPr="00404B48" w:rsidRDefault="00105EAF" w:rsidP="00105EAF">
      <w:pPr>
        <w:numPr>
          <w:ilvl w:val="0"/>
          <w:numId w:val="29"/>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Usando un archivo CSS específico para cada tamaño de pantalla.</w:t>
      </w:r>
    </w:p>
    <w:p w14:paraId="7557FC79" w14:textId="77777777" w:rsidR="00105EAF" w:rsidRPr="00404B48" w:rsidRDefault="00105EAF" w:rsidP="00105EAF">
      <w:pPr>
        <w:numPr>
          <w:ilvl w:val="0"/>
          <w:numId w:val="29"/>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Sintaxis:</w:t>
      </w:r>
    </w:p>
    <w:p w14:paraId="4B7DB115"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92672"/>
          <w:sz w:val="21"/>
          <w:szCs w:val="21"/>
          <w:shd w:val="clear" w:color="auto" w:fill="0C1633"/>
          <w:lang w:val="en-US" w:eastAsia="es-MX"/>
        </w:rPr>
        <w:t>&lt;link rel=</w:t>
      </w:r>
      <w:r w:rsidRPr="00317AFC">
        <w:rPr>
          <w:rFonts w:ascii="Courier New" w:eastAsia="Times New Roman" w:hAnsi="Courier New" w:cs="Courier New"/>
          <w:color w:val="A6E22E"/>
          <w:sz w:val="21"/>
          <w:szCs w:val="21"/>
          <w:shd w:val="clear" w:color="auto" w:fill="0C1633"/>
          <w:lang w:val="en-US" w:eastAsia="es-MX"/>
        </w:rPr>
        <w:t>"stylesheet"</w:t>
      </w:r>
      <w:r w:rsidRPr="00317AFC">
        <w:rPr>
          <w:rFonts w:ascii="Courier New" w:eastAsia="Times New Roman" w:hAnsi="Courier New" w:cs="Courier New"/>
          <w:color w:val="F92672"/>
          <w:sz w:val="21"/>
          <w:szCs w:val="21"/>
          <w:shd w:val="clear" w:color="auto" w:fill="0C1633"/>
          <w:lang w:val="en-US" w:eastAsia="es-MX"/>
        </w:rPr>
        <w:t xml:space="preserve"> href=</w:t>
      </w:r>
      <w:r w:rsidRPr="00317AFC">
        <w:rPr>
          <w:rFonts w:ascii="Courier New" w:eastAsia="Times New Roman" w:hAnsi="Courier New" w:cs="Courier New"/>
          <w:color w:val="A6E22E"/>
          <w:sz w:val="21"/>
          <w:szCs w:val="21"/>
          <w:shd w:val="clear" w:color="auto" w:fill="0C1633"/>
          <w:lang w:val="en-US" w:eastAsia="es-MX"/>
        </w:rPr>
        <w:t>"./tablets.css"</w:t>
      </w:r>
      <w:r w:rsidRPr="00317AFC">
        <w:rPr>
          <w:rFonts w:ascii="Courier New" w:eastAsia="Times New Roman" w:hAnsi="Courier New" w:cs="Courier New"/>
          <w:color w:val="F92672"/>
          <w:sz w:val="21"/>
          <w:szCs w:val="21"/>
          <w:shd w:val="clear" w:color="auto" w:fill="0C1633"/>
          <w:lang w:val="en-US" w:eastAsia="es-MX"/>
        </w:rPr>
        <w:t xml:space="preserve"> media=</w:t>
      </w:r>
      <w:r w:rsidRPr="00317AFC">
        <w:rPr>
          <w:rFonts w:ascii="Courier New" w:eastAsia="Times New Roman" w:hAnsi="Courier New" w:cs="Courier New"/>
          <w:color w:val="A6E22E"/>
          <w:sz w:val="21"/>
          <w:szCs w:val="21"/>
          <w:shd w:val="clear" w:color="auto" w:fill="0C1633"/>
          <w:lang w:val="en-US" w:eastAsia="es-MX"/>
        </w:rPr>
        <w:t>"screen and (min-width: 720px)"</w:t>
      </w:r>
      <w:r w:rsidRPr="00317AFC">
        <w:rPr>
          <w:rFonts w:ascii="Courier New" w:eastAsia="Times New Roman" w:hAnsi="Courier New" w:cs="Courier New"/>
          <w:color w:val="F92672"/>
          <w:sz w:val="21"/>
          <w:szCs w:val="21"/>
          <w:shd w:val="clear" w:color="auto" w:fill="0C1633"/>
          <w:lang w:val="en-US" w:eastAsia="es-MX"/>
        </w:rPr>
        <w:t>&gt;</w:t>
      </w:r>
    </w:p>
    <w:p w14:paraId="2FFF47AC"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p>
    <w:p w14:paraId="6F6D718A" w14:textId="77777777" w:rsidR="00105EAF" w:rsidRPr="00404B48" w:rsidRDefault="00105EAF" w:rsidP="00105EAF">
      <w:pPr>
        <w:numPr>
          <w:ilvl w:val="0"/>
          <w:numId w:val="30"/>
        </w:numPr>
        <w:shd w:val="clear" w:color="auto" w:fill="24385B"/>
        <w:spacing w:after="0" w:line="240" w:lineRule="auto"/>
        <w:rPr>
          <w:rFonts w:ascii="Roboto" w:eastAsia="Times New Roman" w:hAnsi="Roboto" w:cs="Times New Roman"/>
          <w:color w:val="EFF3F8"/>
          <w:sz w:val="21"/>
          <w:szCs w:val="21"/>
          <w:lang w:eastAsia="es-MX"/>
        </w:rPr>
      </w:pPr>
      <w:r w:rsidRPr="00404B48">
        <w:rPr>
          <w:rFonts w:ascii="Roboto" w:eastAsia="Times New Roman" w:hAnsi="Roboto" w:cs="Times New Roman"/>
          <w:color w:val="EFF3F8"/>
          <w:sz w:val="21"/>
          <w:szCs w:val="21"/>
          <w:lang w:eastAsia="es-MX"/>
        </w:rPr>
        <w:t>Esto lo hacemos para evitar que el usuario tenga que descargar todo el CSS para renderizar el proyecto en su dispositivo, sino más bien que solo descargue el CSS que necesita en ese momento.</w:t>
      </w:r>
    </w:p>
    <w:p w14:paraId="54A9B617" w14:textId="77777777" w:rsidR="00105EAF" w:rsidRDefault="00105EAF" w:rsidP="00105EAF"/>
    <w:p w14:paraId="0DBB6D0C" w14:textId="77777777" w:rsidR="00105EAF" w:rsidRPr="00947039" w:rsidRDefault="00105EAF" w:rsidP="00105EAF">
      <w:pPr>
        <w:rPr>
          <w:b/>
          <w:bCs/>
        </w:rPr>
      </w:pPr>
      <w:r w:rsidRPr="00947039">
        <w:rPr>
          <w:b/>
          <w:bCs/>
        </w:rPr>
        <w:t>Patrones de maquetación Responsive Design</w:t>
      </w:r>
    </w:p>
    <w:p w14:paraId="6A530CEB" w14:textId="77777777" w:rsidR="00105EAF" w:rsidRPr="00C568E4"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C568E4">
        <w:rPr>
          <w:rFonts w:ascii="Roboto" w:eastAsia="Times New Roman" w:hAnsi="Roboto" w:cs="Times New Roman"/>
          <w:color w:val="EFF3F8"/>
          <w:sz w:val="21"/>
          <w:szCs w:val="21"/>
          <w:lang w:eastAsia="es-MX"/>
        </w:rPr>
        <w:t>Amarán esta herramienta:</w:t>
      </w:r>
    </w:p>
    <w:p w14:paraId="0F238FFB" w14:textId="77777777" w:rsidR="00105EAF" w:rsidRPr="00C568E4" w:rsidRDefault="00105EAF" w:rsidP="00105EAF">
      <w:pPr>
        <w:shd w:val="clear" w:color="auto" w:fill="24385B"/>
        <w:spacing w:after="0" w:line="240" w:lineRule="auto"/>
        <w:rPr>
          <w:rFonts w:ascii="Roboto" w:eastAsia="Times New Roman" w:hAnsi="Roboto" w:cs="Times New Roman"/>
          <w:color w:val="EFF3F8"/>
          <w:sz w:val="21"/>
          <w:szCs w:val="21"/>
          <w:lang w:eastAsia="es-MX"/>
        </w:rPr>
      </w:pPr>
      <w:hyperlink r:id="rId72" w:tgtFrame="_blank" w:history="1">
        <w:r w:rsidRPr="00C568E4">
          <w:rPr>
            <w:rFonts w:ascii="Roboto" w:eastAsia="Times New Roman" w:hAnsi="Roboto" w:cs="Times New Roman"/>
            <w:color w:val="33B1FF"/>
            <w:sz w:val="21"/>
            <w:szCs w:val="21"/>
            <w:u w:val="single"/>
            <w:lang w:eastAsia="es-MX"/>
          </w:rPr>
          <w:t>https://flexbox.help/</w:t>
        </w:r>
      </w:hyperlink>
    </w:p>
    <w:p w14:paraId="62574648" w14:textId="77777777" w:rsidR="00105EAF" w:rsidRPr="00C568E4"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C568E4">
        <w:rPr>
          <w:rFonts w:ascii="Roboto" w:eastAsia="Times New Roman" w:hAnsi="Roboto" w:cs="Times New Roman"/>
          <w:color w:val="EFF3F8"/>
          <w:sz w:val="21"/>
          <w:szCs w:val="21"/>
          <w:lang w:eastAsia="es-MX"/>
        </w:rPr>
        <w:t>Me dan las gracias luego jajaja</w:t>
      </w:r>
    </w:p>
    <w:p w14:paraId="4930178A" w14:textId="77777777" w:rsidR="00105EAF" w:rsidRDefault="00105EAF" w:rsidP="00105EAF"/>
    <w:p w14:paraId="5503EBBD" w14:textId="77777777" w:rsidR="00105EAF" w:rsidRPr="00317AFC" w:rsidRDefault="00105EAF" w:rsidP="00105EAF">
      <w:pPr>
        <w:rPr>
          <w:rFonts w:ascii="Roboto" w:hAnsi="Roboto"/>
          <w:color w:val="EFF3F8"/>
          <w:sz w:val="21"/>
          <w:szCs w:val="21"/>
          <w:shd w:val="clear" w:color="auto" w:fill="24385B"/>
          <w:lang w:val="en-US"/>
        </w:rPr>
      </w:pPr>
      <w:r>
        <w:rPr>
          <w:rFonts w:ascii="Roboto" w:hAnsi="Roboto"/>
          <w:color w:val="EFF3F8"/>
          <w:sz w:val="21"/>
          <w:szCs w:val="21"/>
          <w:shd w:val="clear" w:color="auto" w:fill="24385B"/>
        </w:rPr>
        <w:lastRenderedPageBreak/>
        <w:t xml:space="preserve">Responsive Design significa adaptar tu diseño al tamaño de pantalla del dispositivo. Puedes hacerlo como tu quieras, pero existen 5 patrones ya definidos que te ayudarán en tu diseño. </w:t>
      </w:r>
      <w:r w:rsidRPr="00317AFC">
        <w:rPr>
          <w:rFonts w:ascii="Roboto" w:hAnsi="Roboto"/>
          <w:color w:val="EFF3F8"/>
          <w:sz w:val="21"/>
          <w:szCs w:val="21"/>
          <w:shd w:val="clear" w:color="auto" w:fill="24385B"/>
          <w:lang w:val="en-US"/>
        </w:rPr>
        <w:t>Sus nombre son:</w:t>
      </w:r>
      <w:r w:rsidRPr="00317AFC">
        <w:rPr>
          <w:rFonts w:ascii="Roboto" w:hAnsi="Roboto"/>
          <w:color w:val="EFF3F8"/>
          <w:sz w:val="21"/>
          <w:szCs w:val="21"/>
          <w:lang w:val="en-US"/>
        </w:rPr>
        <w:br/>
      </w:r>
      <w:r w:rsidRPr="00317AFC">
        <w:rPr>
          <w:rFonts w:ascii="Roboto" w:hAnsi="Roboto"/>
          <w:color w:val="EFF3F8"/>
          <w:sz w:val="21"/>
          <w:szCs w:val="21"/>
          <w:shd w:val="clear" w:color="auto" w:fill="24385B"/>
          <w:lang w:val="en-US"/>
        </w:rPr>
        <w:t>Tiny Tweaks</w:t>
      </w:r>
      <w:r w:rsidRPr="00317AFC">
        <w:rPr>
          <w:rFonts w:ascii="Roboto" w:hAnsi="Roboto"/>
          <w:color w:val="EFF3F8"/>
          <w:sz w:val="21"/>
          <w:szCs w:val="21"/>
          <w:lang w:val="en-US"/>
        </w:rPr>
        <w:br/>
      </w:r>
      <w:r w:rsidRPr="00317AFC">
        <w:rPr>
          <w:rFonts w:ascii="Roboto" w:hAnsi="Roboto"/>
          <w:color w:val="EFF3F8"/>
          <w:sz w:val="21"/>
          <w:szCs w:val="21"/>
          <w:shd w:val="clear" w:color="auto" w:fill="24385B"/>
          <w:lang w:val="en-US"/>
        </w:rPr>
        <w:t>Mostly Fluid</w:t>
      </w:r>
      <w:r w:rsidRPr="00317AFC">
        <w:rPr>
          <w:rFonts w:ascii="Roboto" w:hAnsi="Roboto"/>
          <w:color w:val="EFF3F8"/>
          <w:sz w:val="21"/>
          <w:szCs w:val="21"/>
          <w:lang w:val="en-US"/>
        </w:rPr>
        <w:br/>
      </w:r>
      <w:r w:rsidRPr="00317AFC">
        <w:rPr>
          <w:rFonts w:ascii="Roboto" w:hAnsi="Roboto"/>
          <w:color w:val="EFF3F8"/>
          <w:sz w:val="21"/>
          <w:szCs w:val="21"/>
          <w:shd w:val="clear" w:color="auto" w:fill="24385B"/>
          <w:lang w:val="en-US"/>
        </w:rPr>
        <w:t>Column Drop</w:t>
      </w:r>
      <w:r w:rsidRPr="00317AFC">
        <w:rPr>
          <w:rFonts w:ascii="Roboto" w:hAnsi="Roboto"/>
          <w:color w:val="EFF3F8"/>
          <w:sz w:val="21"/>
          <w:szCs w:val="21"/>
          <w:lang w:val="en-US"/>
        </w:rPr>
        <w:br/>
      </w:r>
      <w:r w:rsidRPr="00317AFC">
        <w:rPr>
          <w:rFonts w:ascii="Roboto" w:hAnsi="Roboto"/>
          <w:color w:val="EFF3F8"/>
          <w:sz w:val="21"/>
          <w:szCs w:val="21"/>
          <w:shd w:val="clear" w:color="auto" w:fill="24385B"/>
          <w:lang w:val="en-US"/>
        </w:rPr>
        <w:t>Layout Shifter</w:t>
      </w:r>
      <w:r w:rsidRPr="00317AFC">
        <w:rPr>
          <w:rFonts w:ascii="Roboto" w:hAnsi="Roboto"/>
          <w:color w:val="EFF3F8"/>
          <w:sz w:val="21"/>
          <w:szCs w:val="21"/>
          <w:lang w:val="en-US"/>
        </w:rPr>
        <w:br/>
      </w:r>
      <w:r w:rsidRPr="00317AFC">
        <w:rPr>
          <w:rFonts w:ascii="Roboto" w:hAnsi="Roboto"/>
          <w:color w:val="EFF3F8"/>
          <w:sz w:val="21"/>
          <w:szCs w:val="21"/>
          <w:shd w:val="clear" w:color="auto" w:fill="24385B"/>
          <w:lang w:val="en-US"/>
        </w:rPr>
        <w:t>Off Canvas</w:t>
      </w:r>
    </w:p>
    <w:p w14:paraId="12778D00"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ins w:id="3" w:author="Unknown">
        <w:r w:rsidRPr="0059604A">
          <w:rPr>
            <w:rFonts w:ascii="Roboto" w:eastAsia="Times New Roman" w:hAnsi="Roboto" w:cs="Times New Roman"/>
            <w:color w:val="EFF3F8"/>
            <w:sz w:val="21"/>
            <w:szCs w:val="21"/>
            <w:lang w:eastAsia="es-MX"/>
          </w:rPr>
          <w:t>Responsive Web Design Patterns:</w:t>
        </w:r>
      </w:ins>
    </w:p>
    <w:p w14:paraId="0F68FC97"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59604A">
        <w:rPr>
          <w:rFonts w:ascii="Roboto" w:eastAsia="Times New Roman" w:hAnsi="Roboto" w:cs="Times New Roman"/>
          <w:b/>
          <w:bCs/>
          <w:color w:val="EFF3F8"/>
          <w:sz w:val="21"/>
          <w:szCs w:val="21"/>
          <w:lang w:eastAsia="es-MX"/>
        </w:rPr>
        <w:t>Mostly Fluid</w:t>
      </w:r>
      <w:r w:rsidRPr="0059604A">
        <w:rPr>
          <w:rFonts w:ascii="Roboto" w:eastAsia="Times New Roman" w:hAnsi="Roboto" w:cs="Times New Roman"/>
          <w:color w:val="EFF3F8"/>
          <w:sz w:val="21"/>
          <w:szCs w:val="21"/>
          <w:lang w:eastAsia="es-MX"/>
        </w:rPr>
        <w:t>: El patrón Mostly fluid consiste, principalmente, en una cuadrícula fluida. Por lo general, en las pantallas grandes o medianas se mantiene el mismo tamaño y simplemente se ajustan los márgenes en las más anchas.</w:t>
      </w:r>
    </w:p>
    <w:p w14:paraId="49AEDA30"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sidRPr="0059604A">
        <w:rPr>
          <w:rFonts w:ascii="Times New Roman" w:eastAsia="Times New Roman" w:hAnsi="Times New Roman" w:cs="Times New Roman"/>
          <w:noProof/>
          <w:sz w:val="24"/>
          <w:szCs w:val="24"/>
          <w:lang w:eastAsia="es-MX"/>
        </w:rPr>
        <mc:AlternateContent>
          <mc:Choice Requires="wps">
            <w:drawing>
              <wp:inline distT="0" distB="0" distL="0" distR="0" wp14:anchorId="07CB5B07" wp14:editId="1F6FE114">
                <wp:extent cx="304800" cy="304800"/>
                <wp:effectExtent l="0" t="0" r="0" b="0"/>
                <wp:docPr id="1759280909" name="Rectángulo 17592809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26CCF" id="Rectángulo 17592809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F53928"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3F85CF32">
          <v:rect id="_x0000_i1027" style="width:0;height:0" o:hralign="center" o:hrstd="t" o:hrnoshade="t" o:hr="t" fillcolor="#eff3f8" stroked="f"/>
        </w:pict>
      </w:r>
    </w:p>
    <w:p w14:paraId="019E8595"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59604A">
        <w:rPr>
          <w:rFonts w:ascii="Roboto" w:eastAsia="Times New Roman" w:hAnsi="Roboto" w:cs="Times New Roman"/>
          <w:b/>
          <w:bCs/>
          <w:color w:val="EFF3F8"/>
          <w:sz w:val="21"/>
          <w:szCs w:val="21"/>
          <w:lang w:eastAsia="es-MX"/>
        </w:rPr>
        <w:t>Column drop</w:t>
      </w:r>
      <w:r w:rsidRPr="0059604A">
        <w:rPr>
          <w:rFonts w:ascii="Roboto" w:eastAsia="Times New Roman" w:hAnsi="Roboto" w:cs="Times New Roman"/>
          <w:color w:val="EFF3F8"/>
          <w:sz w:val="21"/>
          <w:szCs w:val="21"/>
          <w:lang w:eastAsia="es-MX"/>
        </w:rPr>
        <w:t>: En el caso de los diseños con varias columnas de ancho completo, durante el proceso de colocación de columnas éstas únicamente se colocan de forma vertical debido a que el ancho de la ventana es demasiado reducido para el contenido.</w:t>
      </w:r>
    </w:p>
    <w:p w14:paraId="397754A2"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sidRPr="0059604A">
        <w:rPr>
          <w:rFonts w:ascii="Times New Roman" w:eastAsia="Times New Roman" w:hAnsi="Times New Roman" w:cs="Times New Roman"/>
          <w:noProof/>
          <w:sz w:val="24"/>
          <w:szCs w:val="24"/>
          <w:lang w:eastAsia="es-MX"/>
        </w:rPr>
        <mc:AlternateContent>
          <mc:Choice Requires="wps">
            <w:drawing>
              <wp:inline distT="0" distB="0" distL="0" distR="0" wp14:anchorId="221A8553" wp14:editId="6E797872">
                <wp:extent cx="304800" cy="304800"/>
                <wp:effectExtent l="0" t="0" r="0" b="0"/>
                <wp:docPr id="601820531" name="Rectángulo 601820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08036F" id="Rectángulo 6018205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F6AAD6"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0B6A8E3B">
          <v:rect id="_x0000_i1028" style="width:0;height:0" o:hralign="center" o:hrstd="t" o:hrnoshade="t" o:hr="t" fillcolor="#eff3f8" stroked="f"/>
        </w:pict>
      </w:r>
    </w:p>
    <w:p w14:paraId="5F04ACD5"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59604A">
        <w:rPr>
          <w:rFonts w:ascii="Roboto" w:eastAsia="Times New Roman" w:hAnsi="Roboto" w:cs="Times New Roman"/>
          <w:b/>
          <w:bCs/>
          <w:color w:val="EFF3F8"/>
          <w:sz w:val="21"/>
          <w:szCs w:val="21"/>
          <w:lang w:eastAsia="es-MX"/>
        </w:rPr>
        <w:t>Layout shifter</w:t>
      </w:r>
      <w:r w:rsidRPr="0059604A">
        <w:rPr>
          <w:rFonts w:ascii="Roboto" w:eastAsia="Times New Roman" w:hAnsi="Roboto" w:cs="Times New Roman"/>
          <w:color w:val="EFF3F8"/>
          <w:sz w:val="21"/>
          <w:szCs w:val="21"/>
          <w:lang w:eastAsia="es-MX"/>
        </w:rPr>
        <w:t>: El patrón Layout shifter es el más adaptable, ya que posee varios puntos de interrupción en diferentes anchos de pantalla.</w:t>
      </w:r>
    </w:p>
    <w:p w14:paraId="51674018"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sidRPr="0059604A">
        <w:rPr>
          <w:rFonts w:ascii="Times New Roman" w:eastAsia="Times New Roman" w:hAnsi="Times New Roman" w:cs="Times New Roman"/>
          <w:noProof/>
          <w:sz w:val="24"/>
          <w:szCs w:val="24"/>
          <w:lang w:eastAsia="es-MX"/>
        </w:rPr>
        <mc:AlternateContent>
          <mc:Choice Requires="wps">
            <w:drawing>
              <wp:inline distT="0" distB="0" distL="0" distR="0" wp14:anchorId="450EAF91" wp14:editId="5F7214C8">
                <wp:extent cx="304800" cy="304800"/>
                <wp:effectExtent l="0" t="0" r="0" b="0"/>
                <wp:docPr id="1158666493" name="Rectángulo 11586664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B4AF2" id="Rectángulo 11586664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12B4F6"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11DF117A">
          <v:rect id="_x0000_i1029" style="width:0;height:0" o:hralign="center" o:hrstd="t" o:hrnoshade="t" o:hr="t" fillcolor="#eff3f8" stroked="f"/>
        </w:pict>
      </w:r>
    </w:p>
    <w:p w14:paraId="45B4E57C"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59604A">
        <w:rPr>
          <w:rFonts w:ascii="Roboto" w:eastAsia="Times New Roman" w:hAnsi="Roboto" w:cs="Times New Roman"/>
          <w:b/>
          <w:bCs/>
          <w:color w:val="EFF3F8"/>
          <w:sz w:val="21"/>
          <w:szCs w:val="21"/>
          <w:lang w:eastAsia="es-MX"/>
        </w:rPr>
        <w:t>Tiny tweaks</w:t>
      </w:r>
      <w:r w:rsidRPr="0059604A">
        <w:rPr>
          <w:rFonts w:ascii="Roboto" w:eastAsia="Times New Roman" w:hAnsi="Roboto" w:cs="Times New Roman"/>
          <w:color w:val="EFF3F8"/>
          <w:sz w:val="21"/>
          <w:szCs w:val="21"/>
          <w:lang w:eastAsia="es-MX"/>
        </w:rPr>
        <w:t>: El patrón Tiny tweaks permite realizar pequeños cambios en el diseño, como ajustar el tamaño de la fuente, cambiar el tamaño de las imágenes o desplazar el contenido de maneras muy poco significativas.</w:t>
      </w:r>
    </w:p>
    <w:p w14:paraId="47D48EA7"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sidRPr="0059604A">
        <w:rPr>
          <w:rFonts w:ascii="Times New Roman" w:eastAsia="Times New Roman" w:hAnsi="Times New Roman" w:cs="Times New Roman"/>
          <w:noProof/>
          <w:sz w:val="24"/>
          <w:szCs w:val="24"/>
          <w:lang w:eastAsia="es-MX"/>
        </w:rPr>
        <mc:AlternateContent>
          <mc:Choice Requires="wps">
            <w:drawing>
              <wp:inline distT="0" distB="0" distL="0" distR="0" wp14:anchorId="369424F5" wp14:editId="6C5A9ED9">
                <wp:extent cx="304800" cy="304800"/>
                <wp:effectExtent l="0" t="0" r="0" b="0"/>
                <wp:docPr id="2046551107" name="Rectángulo 2046551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40AE11" id="Rectángulo 20465511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718259" w14:textId="77777777" w:rsidR="00105EAF" w:rsidRPr="0059604A" w:rsidRDefault="00105EAF" w:rsidP="00105EAF">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pict w14:anchorId="35AE36F5">
          <v:rect id="_x0000_i1030" style="width:0;height:0" o:hralign="center" o:hrstd="t" o:hrnoshade="t" o:hr="t" fillcolor="#eff3f8" stroked="f"/>
        </w:pict>
      </w:r>
    </w:p>
    <w:p w14:paraId="5DA25677" w14:textId="77777777" w:rsidR="00105EAF" w:rsidRPr="0059604A"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59604A">
        <w:rPr>
          <w:rFonts w:ascii="Roboto" w:eastAsia="Times New Roman" w:hAnsi="Roboto" w:cs="Times New Roman"/>
          <w:b/>
          <w:bCs/>
          <w:color w:val="EFF3F8"/>
          <w:sz w:val="21"/>
          <w:szCs w:val="21"/>
          <w:lang w:eastAsia="es-MX"/>
        </w:rPr>
        <w:t>Off canvas</w:t>
      </w:r>
      <w:r w:rsidRPr="0059604A">
        <w:rPr>
          <w:rFonts w:ascii="Roboto" w:eastAsia="Times New Roman" w:hAnsi="Roboto" w:cs="Times New Roman"/>
          <w:color w:val="EFF3F8"/>
          <w:sz w:val="21"/>
          <w:szCs w:val="21"/>
          <w:lang w:eastAsia="es-MX"/>
        </w:rPr>
        <w:t>: En lugar de apilar contenido verticalmente, el patrón Off canvas coloca contenido menos usado (tal vez menús de navegación o de apps) fuera de la pantalla y solo lo muestra cuando el tamaño de la pantalla es suficientemente grande.</w:t>
      </w:r>
    </w:p>
    <w:p w14:paraId="37DBEDAB" w14:textId="77777777" w:rsidR="00105EAF" w:rsidRDefault="00105EAF" w:rsidP="00105EAF"/>
    <w:p w14:paraId="0B399C2E" w14:textId="77777777" w:rsidR="00105EAF" w:rsidRDefault="00105EAF" w:rsidP="00105EAF">
      <w:r>
        <w:rPr>
          <w:noProof/>
        </w:rPr>
        <w:lastRenderedPageBreak/>
        <w:drawing>
          <wp:inline distT="0" distB="0" distL="0" distR="0" wp14:anchorId="6B8CCE7C" wp14:editId="13DA5B5E">
            <wp:extent cx="5612130" cy="4209415"/>
            <wp:effectExtent l="0" t="0" r="7620" b="635"/>
            <wp:docPr id="1878139425" name="Imagen 18781394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3C294922" w14:textId="77777777" w:rsidR="00105EAF" w:rsidRPr="00D40469" w:rsidRDefault="00105EAF" w:rsidP="00105EAF">
      <w:pPr>
        <w:rPr>
          <w:b/>
          <w:bCs/>
        </w:rPr>
      </w:pPr>
      <w:r w:rsidRPr="00D40469">
        <w:rPr>
          <w:b/>
          <w:bCs/>
        </w:rPr>
        <w:t>Nota:</w:t>
      </w:r>
      <w:r w:rsidRPr="00D40469">
        <w:rPr>
          <w:rFonts w:ascii="Roboto" w:hAnsi="Roboto"/>
          <w:color w:val="EFF3F8"/>
          <w:sz w:val="21"/>
          <w:szCs w:val="21"/>
          <w:shd w:val="clear" w:color="auto" w:fill="24385B"/>
        </w:rPr>
        <w:t xml:space="preserve"> </w:t>
      </w:r>
      <w:r>
        <w:rPr>
          <w:rFonts w:ascii="Roboto" w:hAnsi="Roboto"/>
          <w:color w:val="EFF3F8"/>
          <w:sz w:val="21"/>
          <w:szCs w:val="21"/>
          <w:shd w:val="clear" w:color="auto" w:fill="24385B"/>
        </w:rPr>
        <w:t>Por si no quedó claro y solo para reafirmar, cuando necesitas aplicarle exactamente los mismos estilos a un elemento es cuando se usa la coma, de esa manera puedes seleccionar varios elementos a la vez para que se les apliquen los estilos que escribas ahí, y la especificidad trabajará para cada uno de manera independiente</w:t>
      </w:r>
    </w:p>
    <w:p w14:paraId="16E76E94" w14:textId="77777777" w:rsidR="00105EAF" w:rsidRDefault="00105EAF" w:rsidP="00105EAF">
      <w:r w:rsidRPr="00A52012">
        <w:rPr>
          <w:noProof/>
        </w:rPr>
        <w:lastRenderedPageBreak/>
        <w:drawing>
          <wp:inline distT="0" distB="0" distL="0" distR="0" wp14:anchorId="3AEFE36A" wp14:editId="1FF4312D">
            <wp:extent cx="4324954" cy="3315163"/>
            <wp:effectExtent l="0" t="0" r="0" b="0"/>
            <wp:docPr id="402037964" name="Imagen 4020379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7964" name="Imagen 402037964" descr="Diagrama&#10;&#10;Descripción generada automáticamente"/>
                    <pic:cNvPicPr/>
                  </pic:nvPicPr>
                  <pic:blipFill>
                    <a:blip r:embed="rId74"/>
                    <a:stretch>
                      <a:fillRect/>
                    </a:stretch>
                  </pic:blipFill>
                  <pic:spPr>
                    <a:xfrm>
                      <a:off x="0" y="0"/>
                      <a:ext cx="4324954" cy="3315163"/>
                    </a:xfrm>
                    <a:prstGeom prst="rect">
                      <a:avLst/>
                    </a:prstGeom>
                  </pic:spPr>
                </pic:pic>
              </a:graphicData>
            </a:graphic>
          </wp:inline>
        </w:drawing>
      </w:r>
    </w:p>
    <w:p w14:paraId="4789D358"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Mostly Fluid consiste principalmente en una rejilla fluida. En pantallas grandes o medianas, generalmente permanece del mismo tamaño, simplemente ajustando los márgenes en pantallas más anchas.</w:t>
      </w:r>
      <w:r>
        <w:rPr>
          <w:rFonts w:ascii="Roboto" w:hAnsi="Roboto"/>
          <w:color w:val="EFF3F8"/>
          <w:sz w:val="21"/>
          <w:szCs w:val="21"/>
        </w:rPr>
        <w:br/>
      </w:r>
      <w:r>
        <w:rPr>
          <w:rFonts w:ascii="Roboto" w:hAnsi="Roboto"/>
          <w:color w:val="EFF3F8"/>
          <w:sz w:val="21"/>
          <w:szCs w:val="21"/>
          <w:shd w:val="clear" w:color="auto" w:fill="24385B"/>
        </w:rPr>
        <w:t>En pantallas más pequeñas, la cuadrícula fluida hace que el contenido principal se reajuste, mientras que las columnas se apilan verticalmente. Una de las principales ventajas de este patrón es que normalmente solo requiere un punto de interrupción entre las pantallas pequeñas y las pantallas grandes.</w:t>
      </w:r>
    </w:p>
    <w:p w14:paraId="0D7DBDEC" w14:textId="77777777" w:rsidR="00105EAF" w:rsidRPr="002A0416" w:rsidRDefault="00105EAF" w:rsidP="00105EAF"/>
    <w:p w14:paraId="2BEBD03E" w14:textId="77777777" w:rsidR="00105EAF" w:rsidRPr="002A0416" w:rsidRDefault="00105EAF" w:rsidP="00105EAF">
      <w:pPr>
        <w:rPr>
          <w:b/>
          <w:bCs/>
        </w:rPr>
      </w:pPr>
      <w:r w:rsidRPr="002A0416">
        <w:rPr>
          <w:b/>
          <w:bCs/>
        </w:rPr>
        <w:t>Layout Shifter</w:t>
      </w:r>
    </w:p>
    <w:p w14:paraId="10A09545" w14:textId="77777777" w:rsidR="00105EAF" w:rsidRDefault="00105EAF" w:rsidP="00105EAF">
      <w:r w:rsidRPr="00D02752">
        <w:rPr>
          <w:noProof/>
        </w:rPr>
        <w:lastRenderedPageBreak/>
        <w:drawing>
          <wp:inline distT="0" distB="0" distL="0" distR="0" wp14:anchorId="760F52C0" wp14:editId="44E693EC">
            <wp:extent cx="4648849" cy="3296110"/>
            <wp:effectExtent l="0" t="0" r="0" b="0"/>
            <wp:docPr id="1509551287" name="Imagen 150955128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1287" name="Imagen 1509551287" descr="Diagrama&#10;&#10;Descripción generada automáticamente con confianza baja"/>
                    <pic:cNvPicPr/>
                  </pic:nvPicPr>
                  <pic:blipFill>
                    <a:blip r:embed="rId75"/>
                    <a:stretch>
                      <a:fillRect/>
                    </a:stretch>
                  </pic:blipFill>
                  <pic:spPr>
                    <a:xfrm>
                      <a:off x="0" y="0"/>
                      <a:ext cx="4648849" cy="3296110"/>
                    </a:xfrm>
                    <a:prstGeom prst="rect">
                      <a:avLst/>
                    </a:prstGeom>
                  </pic:spPr>
                </pic:pic>
              </a:graphicData>
            </a:graphic>
          </wp:inline>
        </w:drawing>
      </w:r>
    </w:p>
    <w:p w14:paraId="7B8B3B20" w14:textId="77777777" w:rsidR="00105EAF" w:rsidRDefault="00105EAF" w:rsidP="00105EAF"/>
    <w:p w14:paraId="27682A45" w14:textId="77777777" w:rsidR="00105EAF" w:rsidRDefault="00105EAF" w:rsidP="00105EAF">
      <w:r>
        <w:t>Columna drop</w:t>
      </w:r>
    </w:p>
    <w:p w14:paraId="622A656B" w14:textId="77777777" w:rsidR="00105EAF" w:rsidRDefault="00105EAF" w:rsidP="00105EAF">
      <w:r w:rsidRPr="00A771FD">
        <w:rPr>
          <w:noProof/>
        </w:rPr>
        <w:drawing>
          <wp:inline distT="0" distB="0" distL="0" distR="0" wp14:anchorId="5CC5AE75" wp14:editId="26C2A3A9">
            <wp:extent cx="4572638" cy="3258005"/>
            <wp:effectExtent l="0" t="0" r="0" b="0"/>
            <wp:docPr id="2068082128" name="Imagen 20680821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128" name="Imagen 2068082128" descr="Diagrama&#10;&#10;Descripción generada automáticamente"/>
                    <pic:cNvPicPr/>
                  </pic:nvPicPr>
                  <pic:blipFill>
                    <a:blip r:embed="rId76"/>
                    <a:stretch>
                      <a:fillRect/>
                    </a:stretch>
                  </pic:blipFill>
                  <pic:spPr>
                    <a:xfrm>
                      <a:off x="0" y="0"/>
                      <a:ext cx="4572638" cy="3258005"/>
                    </a:xfrm>
                    <a:prstGeom prst="rect">
                      <a:avLst/>
                    </a:prstGeom>
                  </pic:spPr>
                </pic:pic>
              </a:graphicData>
            </a:graphic>
          </wp:inline>
        </w:drawing>
      </w:r>
    </w:p>
    <w:p w14:paraId="0F81973C"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En este caso NO ES NECESARIO definir la propiedad order…</w:t>
      </w:r>
      <w:r>
        <w:rPr>
          <w:rFonts w:ascii="Roboto" w:hAnsi="Roboto"/>
          <w:color w:val="EFF3F8"/>
          <w:sz w:val="21"/>
          <w:szCs w:val="21"/>
        </w:rPr>
        <w:br/>
      </w:r>
      <w:r>
        <w:rPr>
          <w:rFonts w:ascii="Roboto" w:hAnsi="Roboto"/>
          <w:color w:val="EFF3F8"/>
          <w:sz w:val="21"/>
          <w:szCs w:val="21"/>
          <w:shd w:val="clear" w:color="auto" w:fill="24385B"/>
        </w:rPr>
        <w:t>Hola muchachos, ahora me explico:</w:t>
      </w:r>
      <w:r>
        <w:rPr>
          <w:rFonts w:ascii="Roboto" w:hAnsi="Roboto"/>
          <w:color w:val="EFF3F8"/>
          <w:sz w:val="21"/>
          <w:szCs w:val="21"/>
        </w:rPr>
        <w:br/>
      </w:r>
      <w:r>
        <w:rPr>
          <w:rFonts w:ascii="Roboto" w:hAnsi="Roboto"/>
          <w:color w:val="EFF3F8"/>
          <w:sz w:val="21"/>
          <w:szCs w:val="21"/>
          <w:shd w:val="clear" w:color="auto" w:fill="24385B"/>
        </w:rPr>
        <w:t>La propiedad order la usaremos cuando queramos reposicionar los elementos alterando el orden establecido en el que fueron escritos en el html.</w:t>
      </w:r>
      <w:r>
        <w:rPr>
          <w:rFonts w:ascii="Roboto" w:hAnsi="Roboto"/>
          <w:color w:val="EFF3F8"/>
          <w:sz w:val="21"/>
          <w:szCs w:val="21"/>
        </w:rPr>
        <w:br/>
      </w:r>
      <w:r>
        <w:rPr>
          <w:rFonts w:ascii="Roboto" w:hAnsi="Roboto"/>
          <w:color w:val="EFF3F8"/>
          <w:sz w:val="21"/>
          <w:szCs w:val="21"/>
          <w:shd w:val="clear" w:color="auto" w:fill="24385B"/>
        </w:rPr>
        <w:t>El valor por defecto de order es 0, es por eso que cuendo definimos </w:t>
      </w:r>
      <w:r>
        <w:rPr>
          <w:rStyle w:val="nfasis"/>
          <w:rFonts w:ascii="Roboto" w:hAnsi="Roboto"/>
          <w:color w:val="EFF3F8"/>
          <w:sz w:val="21"/>
          <w:szCs w:val="21"/>
          <w:shd w:val="clear" w:color="auto" w:fill="24385B"/>
        </w:rPr>
        <w:t>order: 1</w:t>
      </w:r>
      <w:r>
        <w:rPr>
          <w:rFonts w:ascii="Roboto" w:hAnsi="Roboto"/>
          <w:color w:val="EFF3F8"/>
          <w:sz w:val="21"/>
          <w:szCs w:val="21"/>
          <w:shd w:val="clear" w:color="auto" w:fill="24385B"/>
        </w:rPr>
        <w:t xml:space="preserve"> este elemento </w:t>
      </w:r>
      <w:r>
        <w:rPr>
          <w:rFonts w:ascii="Roboto" w:hAnsi="Roboto"/>
          <w:color w:val="EFF3F8"/>
          <w:sz w:val="21"/>
          <w:szCs w:val="21"/>
          <w:shd w:val="clear" w:color="auto" w:fill="24385B"/>
        </w:rPr>
        <w:lastRenderedPageBreak/>
        <w:t>pasa al final de todos los demas, el resto se muestra segun fueron escritos en el html.</w:t>
      </w:r>
      <w:r>
        <w:rPr>
          <w:rFonts w:ascii="Roboto" w:hAnsi="Roboto"/>
          <w:color w:val="EFF3F8"/>
          <w:sz w:val="21"/>
          <w:szCs w:val="21"/>
        </w:rPr>
        <w:br/>
      </w:r>
      <w:r>
        <w:rPr>
          <w:rFonts w:ascii="Roboto" w:hAnsi="Roboto"/>
          <w:color w:val="EFF3F8"/>
          <w:sz w:val="21"/>
          <w:szCs w:val="21"/>
          <w:shd w:val="clear" w:color="auto" w:fill="24385B"/>
        </w:rPr>
        <w:t>Esta propiedad tambien puede tomar valores negativos.</w:t>
      </w:r>
      <w:r>
        <w:rPr>
          <w:rFonts w:ascii="Roboto" w:hAnsi="Roboto"/>
          <w:color w:val="EFF3F8"/>
          <w:sz w:val="21"/>
          <w:szCs w:val="21"/>
        </w:rPr>
        <w:br/>
      </w:r>
      <w:r>
        <w:rPr>
          <w:rFonts w:ascii="Roboto" w:hAnsi="Roboto"/>
          <w:color w:val="EFF3F8"/>
          <w:sz w:val="21"/>
          <w:szCs w:val="21"/>
          <w:shd w:val="clear" w:color="auto" w:fill="24385B"/>
        </w:rPr>
        <w:t>Un tip seria usar valores de 10 en 10 para poder repocisionar elementos que no hayamos tenido en cuenta entre los ya posicionados.</w:t>
      </w:r>
      <w:r>
        <w:rPr>
          <w:rFonts w:ascii="Roboto" w:hAnsi="Roboto"/>
          <w:color w:val="EFF3F8"/>
          <w:sz w:val="21"/>
          <w:szCs w:val="21"/>
        </w:rPr>
        <w:br/>
      </w:r>
      <w:r>
        <w:rPr>
          <w:rFonts w:ascii="Roboto" w:hAnsi="Roboto"/>
          <w:color w:val="EFF3F8"/>
          <w:sz w:val="21"/>
          <w:szCs w:val="21"/>
          <w:shd w:val="clear" w:color="auto" w:fill="24385B"/>
        </w:rPr>
        <w:t>Entiendiendo esto, espero se puedan ahorrar unas cuantas lineas de css.</w:t>
      </w:r>
    </w:p>
    <w:p w14:paraId="799398B5" w14:textId="77777777" w:rsidR="00105EAF" w:rsidRDefault="00105EAF" w:rsidP="00105EAF">
      <w:pPr>
        <w:rPr>
          <w:rFonts w:ascii="Roboto" w:hAnsi="Roboto"/>
          <w:color w:val="EFF3F8"/>
          <w:sz w:val="21"/>
          <w:szCs w:val="21"/>
          <w:shd w:val="clear" w:color="auto" w:fill="24385B"/>
        </w:rPr>
      </w:pPr>
    </w:p>
    <w:p w14:paraId="2E5655A3" w14:textId="77777777" w:rsidR="00105EAF" w:rsidRDefault="00105EAF" w:rsidP="00105EAF">
      <w:r w:rsidRPr="00761EEC">
        <w:t>En mobile las cajas quedad de la siguiente manera:</w:t>
      </w:r>
    </w:p>
    <w:p w14:paraId="412007AF" w14:textId="77777777" w:rsidR="00105EAF" w:rsidRDefault="00105EAF" w:rsidP="00105EAF">
      <w:r w:rsidRPr="00BD1590">
        <w:rPr>
          <w:noProof/>
        </w:rPr>
        <w:drawing>
          <wp:inline distT="0" distB="0" distL="0" distR="0" wp14:anchorId="140D461E" wp14:editId="5C479775">
            <wp:extent cx="2523995" cy="3181350"/>
            <wp:effectExtent l="0" t="0" r="0" b="0"/>
            <wp:docPr id="684142585" name="Imagen 6841425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2585" name="Imagen 684142585" descr="Imagen que contiene Interfaz de usuario gráfica&#10;&#10;Descripción generada automáticamente"/>
                    <pic:cNvPicPr/>
                  </pic:nvPicPr>
                  <pic:blipFill>
                    <a:blip r:embed="rId77"/>
                    <a:stretch>
                      <a:fillRect/>
                    </a:stretch>
                  </pic:blipFill>
                  <pic:spPr>
                    <a:xfrm>
                      <a:off x="0" y="0"/>
                      <a:ext cx="2533013" cy="3192716"/>
                    </a:xfrm>
                    <a:prstGeom prst="rect">
                      <a:avLst/>
                    </a:prstGeom>
                  </pic:spPr>
                </pic:pic>
              </a:graphicData>
            </a:graphic>
          </wp:inline>
        </w:drawing>
      </w:r>
    </w:p>
    <w:p w14:paraId="04D3AAA1" w14:textId="77777777" w:rsidR="00105EAF" w:rsidRDefault="00105EAF" w:rsidP="00105EAF">
      <w:r>
        <w:t>Con un media query de 600px queda de la siguiente forma:</w:t>
      </w:r>
    </w:p>
    <w:p w14:paraId="4745A519" w14:textId="77777777" w:rsidR="00105EAF" w:rsidRDefault="00105EAF" w:rsidP="00105EAF">
      <w:r w:rsidRPr="00BC43E1">
        <w:rPr>
          <w:noProof/>
        </w:rPr>
        <w:drawing>
          <wp:inline distT="0" distB="0" distL="0" distR="0" wp14:anchorId="418A43F0" wp14:editId="705D1F42">
            <wp:extent cx="2829433" cy="2809875"/>
            <wp:effectExtent l="0" t="0" r="9525" b="0"/>
            <wp:docPr id="2097713588" name="Imagen 2097713588"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13588" name="Imagen 2097713588" descr="Imagen que contiene Patrón de fondo&#10;&#10;Descripción generada automáticamente"/>
                    <pic:cNvPicPr/>
                  </pic:nvPicPr>
                  <pic:blipFill>
                    <a:blip r:embed="rId78"/>
                    <a:stretch>
                      <a:fillRect/>
                    </a:stretch>
                  </pic:blipFill>
                  <pic:spPr>
                    <a:xfrm>
                      <a:off x="0" y="0"/>
                      <a:ext cx="2836256" cy="2816651"/>
                    </a:xfrm>
                    <a:prstGeom prst="rect">
                      <a:avLst/>
                    </a:prstGeom>
                  </pic:spPr>
                </pic:pic>
              </a:graphicData>
            </a:graphic>
          </wp:inline>
        </w:drawing>
      </w:r>
    </w:p>
    <w:p w14:paraId="55DB9C47" w14:textId="77777777" w:rsidR="00105EAF" w:rsidRDefault="00105EAF" w:rsidP="00105EAF">
      <w:r>
        <w:t>Con un media query de 800px queda asi :</w:t>
      </w:r>
    </w:p>
    <w:p w14:paraId="650734B8"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569CD6"/>
          <w:sz w:val="21"/>
          <w:szCs w:val="21"/>
          <w:lang w:val="en-US" w:eastAsia="es-MX"/>
        </w:rPr>
        <w:lastRenderedPageBreak/>
        <w:t>*</w:t>
      </w:r>
      <w:r w:rsidRPr="00317AFC">
        <w:rPr>
          <w:rFonts w:ascii="Consolas" w:eastAsia="Times New Roman" w:hAnsi="Consolas" w:cs="Consolas"/>
          <w:color w:val="CCCCCC"/>
          <w:sz w:val="21"/>
          <w:szCs w:val="21"/>
          <w:lang w:val="en-US" w:eastAsia="es-MX"/>
        </w:rPr>
        <w:t>{</w:t>
      </w:r>
    </w:p>
    <w:p w14:paraId="607E6A6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box-sizing</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border-box</w:t>
      </w:r>
      <w:r w:rsidRPr="00317AFC">
        <w:rPr>
          <w:rFonts w:ascii="Consolas" w:eastAsia="Times New Roman" w:hAnsi="Consolas" w:cs="Consolas"/>
          <w:color w:val="CCCCCC"/>
          <w:sz w:val="21"/>
          <w:szCs w:val="21"/>
          <w:lang w:val="en-US" w:eastAsia="es-MX"/>
        </w:rPr>
        <w:t>;</w:t>
      </w:r>
    </w:p>
    <w:p w14:paraId="6CC40EE3"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margin</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0</w:t>
      </w:r>
      <w:r w:rsidRPr="00317AFC">
        <w:rPr>
          <w:rFonts w:ascii="Consolas" w:eastAsia="Times New Roman" w:hAnsi="Consolas" w:cs="Consolas"/>
          <w:color w:val="CCCCCC"/>
          <w:sz w:val="21"/>
          <w:szCs w:val="21"/>
          <w:lang w:val="en-US" w:eastAsia="es-MX"/>
        </w:rPr>
        <w:t>;</w:t>
      </w:r>
    </w:p>
    <w:p w14:paraId="387BF9C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padding</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0</w:t>
      </w:r>
      <w:r w:rsidRPr="00317AFC">
        <w:rPr>
          <w:rFonts w:ascii="Consolas" w:eastAsia="Times New Roman" w:hAnsi="Consolas" w:cs="Consolas"/>
          <w:color w:val="CCCCCC"/>
          <w:sz w:val="21"/>
          <w:szCs w:val="21"/>
          <w:lang w:val="en-US" w:eastAsia="es-MX"/>
        </w:rPr>
        <w:t>;</w:t>
      </w:r>
    </w:p>
    <w:p w14:paraId="0729FC9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70CB262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.container</w:t>
      </w:r>
      <w:r w:rsidRPr="00317AFC">
        <w:rPr>
          <w:rFonts w:ascii="Consolas" w:eastAsia="Times New Roman" w:hAnsi="Consolas" w:cs="Consolas"/>
          <w:color w:val="CCCCCC"/>
          <w:sz w:val="21"/>
          <w:szCs w:val="21"/>
          <w:lang w:val="en-US" w:eastAsia="es-MX"/>
        </w:rPr>
        <w:t>{</w:t>
      </w:r>
    </w:p>
    <w:p w14:paraId="3C82CFE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display</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flex</w:t>
      </w:r>
      <w:r w:rsidRPr="00317AFC">
        <w:rPr>
          <w:rFonts w:ascii="Consolas" w:eastAsia="Times New Roman" w:hAnsi="Consolas" w:cs="Consolas"/>
          <w:color w:val="CCCCCC"/>
          <w:sz w:val="21"/>
          <w:szCs w:val="21"/>
          <w:lang w:val="en-US" w:eastAsia="es-MX"/>
        </w:rPr>
        <w:t>;</w:t>
      </w:r>
    </w:p>
    <w:p w14:paraId="016F8E6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flex-wrap</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wrap</w:t>
      </w:r>
      <w:r w:rsidRPr="00317AFC">
        <w:rPr>
          <w:rFonts w:ascii="Consolas" w:eastAsia="Times New Roman" w:hAnsi="Consolas" w:cs="Consolas"/>
          <w:color w:val="CCCCCC"/>
          <w:sz w:val="21"/>
          <w:szCs w:val="21"/>
          <w:lang w:val="en-US" w:eastAsia="es-MX"/>
        </w:rPr>
        <w:t>;</w:t>
      </w:r>
    </w:p>
    <w:p w14:paraId="2FB65D4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02247909"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.c1</w:t>
      </w:r>
      <w:r w:rsidRPr="00317AFC">
        <w:rPr>
          <w:rFonts w:ascii="Consolas" w:eastAsia="Times New Roman" w:hAnsi="Consolas" w:cs="Consolas"/>
          <w:color w:val="CCCCCC"/>
          <w:sz w:val="21"/>
          <w:szCs w:val="21"/>
          <w:lang w:val="en-US" w:eastAsia="es-MX"/>
        </w:rPr>
        <w:t>,</w:t>
      </w:r>
    </w:p>
    <w:p w14:paraId="4C43F4E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.c2</w:t>
      </w:r>
      <w:r w:rsidRPr="00317AFC">
        <w:rPr>
          <w:rFonts w:ascii="Consolas" w:eastAsia="Times New Roman" w:hAnsi="Consolas" w:cs="Consolas"/>
          <w:color w:val="CCCCCC"/>
          <w:sz w:val="21"/>
          <w:szCs w:val="21"/>
          <w:lang w:val="en-US" w:eastAsia="es-MX"/>
        </w:rPr>
        <w:t>,</w:t>
      </w:r>
    </w:p>
    <w:p w14:paraId="6616D43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.c3</w:t>
      </w:r>
      <w:r w:rsidRPr="00317AFC">
        <w:rPr>
          <w:rFonts w:ascii="Consolas" w:eastAsia="Times New Roman" w:hAnsi="Consolas" w:cs="Consolas"/>
          <w:color w:val="CCCCCC"/>
          <w:sz w:val="21"/>
          <w:szCs w:val="21"/>
          <w:lang w:val="en-US" w:eastAsia="es-MX"/>
        </w:rPr>
        <w:t>,</w:t>
      </w:r>
    </w:p>
    <w:p w14:paraId="14D9158F"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.c4</w:t>
      </w:r>
      <w:r w:rsidRPr="00317AFC">
        <w:rPr>
          <w:rFonts w:ascii="Consolas" w:eastAsia="Times New Roman" w:hAnsi="Consolas" w:cs="Consolas"/>
          <w:color w:val="CCCCCC"/>
          <w:sz w:val="21"/>
          <w:szCs w:val="21"/>
          <w:lang w:val="en-US" w:eastAsia="es-MX"/>
        </w:rPr>
        <w:t>,</w:t>
      </w:r>
    </w:p>
    <w:p w14:paraId="671CC9E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.c5</w:t>
      </w:r>
      <w:r w:rsidRPr="00317AFC">
        <w:rPr>
          <w:rFonts w:ascii="Consolas" w:eastAsia="Times New Roman" w:hAnsi="Consolas" w:cs="Consolas"/>
          <w:color w:val="CCCCCC"/>
          <w:sz w:val="21"/>
          <w:szCs w:val="21"/>
          <w:lang w:val="en-US" w:eastAsia="es-MX"/>
        </w:rPr>
        <w:t>{</w:t>
      </w:r>
    </w:p>
    <w:p w14:paraId="567B145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100%</w:t>
      </w:r>
      <w:r w:rsidRPr="00317AFC">
        <w:rPr>
          <w:rFonts w:ascii="Consolas" w:eastAsia="Times New Roman" w:hAnsi="Consolas" w:cs="Consolas"/>
          <w:color w:val="CCCCCC"/>
          <w:sz w:val="21"/>
          <w:szCs w:val="21"/>
          <w:lang w:val="en-US" w:eastAsia="es-MX"/>
        </w:rPr>
        <w:t>;</w:t>
      </w:r>
    </w:p>
    <w:p w14:paraId="4AC80A8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min-width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150px</w:t>
      </w:r>
      <w:r w:rsidRPr="00317AFC">
        <w:rPr>
          <w:rFonts w:ascii="Consolas" w:eastAsia="Times New Roman" w:hAnsi="Consolas" w:cs="Consolas"/>
          <w:color w:val="CCCCCC"/>
          <w:sz w:val="21"/>
          <w:szCs w:val="21"/>
          <w:lang w:val="en-US" w:eastAsia="es-MX"/>
        </w:rPr>
        <w:t>;</w:t>
      </w:r>
    </w:p>
    <w:p w14:paraId="7748840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height</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150px</w:t>
      </w:r>
      <w:r w:rsidRPr="00317AFC">
        <w:rPr>
          <w:rFonts w:ascii="Consolas" w:eastAsia="Times New Roman" w:hAnsi="Consolas" w:cs="Consolas"/>
          <w:color w:val="CCCCCC"/>
          <w:sz w:val="21"/>
          <w:szCs w:val="21"/>
          <w:lang w:val="en-US" w:eastAsia="es-MX"/>
        </w:rPr>
        <w:t>;</w:t>
      </w:r>
    </w:p>
    <w:p w14:paraId="33FD059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0CCC22A3"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.c1</w:t>
      </w:r>
      <w:r w:rsidRPr="00317AFC">
        <w:rPr>
          <w:rFonts w:ascii="Consolas" w:eastAsia="Times New Roman" w:hAnsi="Consolas" w:cs="Consolas"/>
          <w:color w:val="CCCCCC"/>
          <w:sz w:val="21"/>
          <w:szCs w:val="21"/>
          <w:lang w:val="en-US" w:eastAsia="es-MX"/>
        </w:rPr>
        <w:t>{</w:t>
      </w:r>
    </w:p>
    <w:p w14:paraId="0E59843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background-color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#003476</w:t>
      </w:r>
      <w:r w:rsidRPr="00317AFC">
        <w:rPr>
          <w:rFonts w:ascii="Consolas" w:eastAsia="Times New Roman" w:hAnsi="Consolas" w:cs="Consolas"/>
          <w:color w:val="CCCCCC"/>
          <w:sz w:val="21"/>
          <w:szCs w:val="21"/>
          <w:lang w:val="en-US" w:eastAsia="es-MX"/>
        </w:rPr>
        <w:t>;</w:t>
      </w:r>
    </w:p>
    <w:p w14:paraId="1B31B98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5DA816F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.c2</w:t>
      </w:r>
      <w:r w:rsidRPr="00317AFC">
        <w:rPr>
          <w:rFonts w:ascii="Consolas" w:eastAsia="Times New Roman" w:hAnsi="Consolas" w:cs="Consolas"/>
          <w:color w:val="CCCCCC"/>
          <w:sz w:val="21"/>
          <w:szCs w:val="21"/>
          <w:lang w:val="en-US" w:eastAsia="es-MX"/>
        </w:rPr>
        <w:t>{</w:t>
      </w:r>
    </w:p>
    <w:p w14:paraId="1485B2D0"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background-color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#0062d2</w:t>
      </w:r>
      <w:r w:rsidRPr="00317AFC">
        <w:rPr>
          <w:rFonts w:ascii="Consolas" w:eastAsia="Times New Roman" w:hAnsi="Consolas" w:cs="Consolas"/>
          <w:color w:val="CCCCCC"/>
          <w:sz w:val="21"/>
          <w:szCs w:val="21"/>
          <w:lang w:val="en-US" w:eastAsia="es-MX"/>
        </w:rPr>
        <w:t>;</w:t>
      </w:r>
    </w:p>
    <w:p w14:paraId="68298810"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1C55B7F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.c3</w:t>
      </w:r>
      <w:r w:rsidRPr="00317AFC">
        <w:rPr>
          <w:rFonts w:ascii="Consolas" w:eastAsia="Times New Roman" w:hAnsi="Consolas" w:cs="Consolas"/>
          <w:color w:val="CCCCCC"/>
          <w:sz w:val="21"/>
          <w:szCs w:val="21"/>
          <w:lang w:val="en-US" w:eastAsia="es-MX"/>
        </w:rPr>
        <w:t>{</w:t>
      </w:r>
    </w:p>
    <w:p w14:paraId="1F80272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background-color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#b4d2f7</w:t>
      </w:r>
      <w:r w:rsidRPr="00317AFC">
        <w:rPr>
          <w:rFonts w:ascii="Consolas" w:eastAsia="Times New Roman" w:hAnsi="Consolas" w:cs="Consolas"/>
          <w:color w:val="CCCCCC"/>
          <w:sz w:val="21"/>
          <w:szCs w:val="21"/>
          <w:lang w:val="en-US" w:eastAsia="es-MX"/>
        </w:rPr>
        <w:t>;</w:t>
      </w:r>
    </w:p>
    <w:p w14:paraId="126AA62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2075461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.c4</w:t>
      </w:r>
      <w:r w:rsidRPr="00317AFC">
        <w:rPr>
          <w:rFonts w:ascii="Consolas" w:eastAsia="Times New Roman" w:hAnsi="Consolas" w:cs="Consolas"/>
          <w:color w:val="CCCCCC"/>
          <w:sz w:val="21"/>
          <w:szCs w:val="21"/>
          <w:lang w:val="en-US" w:eastAsia="es-MX"/>
        </w:rPr>
        <w:t>{</w:t>
      </w:r>
    </w:p>
    <w:p w14:paraId="4E0DC57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background-color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#d5dfef</w:t>
      </w:r>
      <w:r w:rsidRPr="00317AFC">
        <w:rPr>
          <w:rFonts w:ascii="Consolas" w:eastAsia="Times New Roman" w:hAnsi="Consolas" w:cs="Consolas"/>
          <w:color w:val="CCCCCC"/>
          <w:sz w:val="21"/>
          <w:szCs w:val="21"/>
          <w:lang w:val="en-US" w:eastAsia="es-MX"/>
        </w:rPr>
        <w:t>;</w:t>
      </w:r>
    </w:p>
    <w:p w14:paraId="015DC838"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05D6B93B"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.c5</w:t>
      </w:r>
      <w:r w:rsidRPr="00317AFC">
        <w:rPr>
          <w:rFonts w:ascii="Consolas" w:eastAsia="Times New Roman" w:hAnsi="Consolas" w:cs="Consolas"/>
          <w:color w:val="CCCCCC"/>
          <w:sz w:val="21"/>
          <w:szCs w:val="21"/>
          <w:lang w:val="en-US" w:eastAsia="es-MX"/>
        </w:rPr>
        <w:t>{</w:t>
      </w:r>
    </w:p>
    <w:p w14:paraId="198CB858"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background-color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CE9178"/>
          <w:sz w:val="21"/>
          <w:szCs w:val="21"/>
          <w:lang w:val="en-US" w:eastAsia="es-MX"/>
        </w:rPr>
        <w:t>#dfe1e5</w:t>
      </w:r>
      <w:r w:rsidRPr="00317AFC">
        <w:rPr>
          <w:rFonts w:ascii="Consolas" w:eastAsia="Times New Roman" w:hAnsi="Consolas" w:cs="Consolas"/>
          <w:color w:val="CCCCCC"/>
          <w:sz w:val="21"/>
          <w:szCs w:val="21"/>
          <w:lang w:val="en-US" w:eastAsia="es-MX"/>
        </w:rPr>
        <w:t>;</w:t>
      </w:r>
    </w:p>
    <w:p w14:paraId="4688D7E0"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0ACE870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586C0"/>
          <w:sz w:val="21"/>
          <w:szCs w:val="21"/>
          <w:lang w:val="en-US" w:eastAsia="es-MX"/>
        </w:rPr>
        <w:t>@media</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9CDCFE"/>
          <w:sz w:val="21"/>
          <w:szCs w:val="21"/>
          <w:lang w:val="en-US" w:eastAsia="es-MX"/>
        </w:rPr>
        <w:t>min-width</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B5CEA8"/>
          <w:sz w:val="21"/>
          <w:szCs w:val="21"/>
          <w:lang w:val="en-US" w:eastAsia="es-MX"/>
        </w:rPr>
        <w:t>600px</w:t>
      </w:r>
      <w:r w:rsidRPr="00317AFC">
        <w:rPr>
          <w:rFonts w:ascii="Consolas" w:eastAsia="Times New Roman" w:hAnsi="Consolas" w:cs="Consolas"/>
          <w:color w:val="CCCCCC"/>
          <w:sz w:val="21"/>
          <w:szCs w:val="21"/>
          <w:lang w:val="en-US" w:eastAsia="es-MX"/>
        </w:rPr>
        <w:t>){</w:t>
      </w:r>
    </w:p>
    <w:p w14:paraId="301EA448"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.c1</w:t>
      </w:r>
      <w:r w:rsidRPr="00317AFC">
        <w:rPr>
          <w:rFonts w:ascii="Consolas" w:eastAsia="Times New Roman" w:hAnsi="Consolas" w:cs="Consolas"/>
          <w:color w:val="CCCCCC"/>
          <w:sz w:val="21"/>
          <w:szCs w:val="21"/>
          <w:lang w:val="en-US" w:eastAsia="es-MX"/>
        </w:rPr>
        <w:t>{</w:t>
      </w:r>
    </w:p>
    <w:p w14:paraId="2291335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25%</w:t>
      </w:r>
      <w:r w:rsidRPr="00317AFC">
        <w:rPr>
          <w:rFonts w:ascii="Consolas" w:eastAsia="Times New Roman" w:hAnsi="Consolas" w:cs="Consolas"/>
          <w:color w:val="CCCCCC"/>
          <w:sz w:val="21"/>
          <w:szCs w:val="21"/>
          <w:lang w:val="en-US" w:eastAsia="es-MX"/>
        </w:rPr>
        <w:t>;</w:t>
      </w:r>
    </w:p>
    <w:p w14:paraId="376BCB54"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order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w:t>
      </w:r>
      <w:r w:rsidRPr="00317AFC">
        <w:rPr>
          <w:rFonts w:ascii="Consolas" w:eastAsia="Times New Roman" w:hAnsi="Consolas" w:cs="Consolas"/>
          <w:color w:val="CCCCCC"/>
          <w:sz w:val="21"/>
          <w:szCs w:val="21"/>
          <w:lang w:val="en-US" w:eastAsia="es-MX"/>
        </w:rPr>
        <w:t>;</w:t>
      </w:r>
    </w:p>
    <w:p w14:paraId="3D6421DE"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45741F0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.c2</w:t>
      </w:r>
      <w:r w:rsidRPr="00317AFC">
        <w:rPr>
          <w:rFonts w:ascii="Consolas" w:eastAsia="Times New Roman" w:hAnsi="Consolas" w:cs="Consolas"/>
          <w:color w:val="CCCCCC"/>
          <w:sz w:val="21"/>
          <w:szCs w:val="21"/>
          <w:lang w:val="en-US" w:eastAsia="es-MX"/>
        </w:rPr>
        <w:t>{</w:t>
      </w:r>
    </w:p>
    <w:p w14:paraId="12D6760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75%</w:t>
      </w:r>
      <w:r w:rsidRPr="00317AFC">
        <w:rPr>
          <w:rFonts w:ascii="Consolas" w:eastAsia="Times New Roman" w:hAnsi="Consolas" w:cs="Consolas"/>
          <w:color w:val="CCCCCC"/>
          <w:sz w:val="21"/>
          <w:szCs w:val="21"/>
          <w:lang w:val="en-US" w:eastAsia="es-MX"/>
        </w:rPr>
        <w:t>;</w:t>
      </w:r>
    </w:p>
    <w:p w14:paraId="4879DBE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order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2</w:t>
      </w:r>
      <w:r w:rsidRPr="00317AFC">
        <w:rPr>
          <w:rFonts w:ascii="Consolas" w:eastAsia="Times New Roman" w:hAnsi="Consolas" w:cs="Consolas"/>
          <w:color w:val="CCCCCC"/>
          <w:sz w:val="21"/>
          <w:szCs w:val="21"/>
          <w:lang w:val="en-US" w:eastAsia="es-MX"/>
        </w:rPr>
        <w:t>;</w:t>
      </w:r>
    </w:p>
    <w:p w14:paraId="05F52693"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28D59518"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.c3</w:t>
      </w:r>
      <w:r w:rsidRPr="00317AFC">
        <w:rPr>
          <w:rFonts w:ascii="Consolas" w:eastAsia="Times New Roman" w:hAnsi="Consolas" w:cs="Consolas"/>
          <w:color w:val="CCCCCC"/>
          <w:sz w:val="21"/>
          <w:szCs w:val="21"/>
          <w:lang w:val="en-US" w:eastAsia="es-MX"/>
        </w:rPr>
        <w:t>{</w:t>
      </w:r>
    </w:p>
    <w:p w14:paraId="24C57C5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100%</w:t>
      </w:r>
      <w:r w:rsidRPr="00317AFC">
        <w:rPr>
          <w:rFonts w:ascii="Consolas" w:eastAsia="Times New Roman" w:hAnsi="Consolas" w:cs="Consolas"/>
          <w:color w:val="CCCCCC"/>
          <w:sz w:val="21"/>
          <w:szCs w:val="21"/>
          <w:lang w:val="en-US" w:eastAsia="es-MX"/>
        </w:rPr>
        <w:t>;</w:t>
      </w:r>
    </w:p>
    <w:p w14:paraId="473F8EB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order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3</w:t>
      </w:r>
      <w:r w:rsidRPr="00317AFC">
        <w:rPr>
          <w:rFonts w:ascii="Consolas" w:eastAsia="Times New Roman" w:hAnsi="Consolas" w:cs="Consolas"/>
          <w:color w:val="CCCCCC"/>
          <w:sz w:val="21"/>
          <w:szCs w:val="21"/>
          <w:lang w:val="en-US" w:eastAsia="es-MX"/>
        </w:rPr>
        <w:t>;</w:t>
      </w:r>
    </w:p>
    <w:p w14:paraId="6C52C10B"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lastRenderedPageBreak/>
        <w:t>}</w:t>
      </w:r>
    </w:p>
    <w:p w14:paraId="3DC4B689"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.c4</w:t>
      </w:r>
      <w:r w:rsidRPr="00317AFC">
        <w:rPr>
          <w:rFonts w:ascii="Consolas" w:eastAsia="Times New Roman" w:hAnsi="Consolas" w:cs="Consolas"/>
          <w:color w:val="CCCCCC"/>
          <w:sz w:val="21"/>
          <w:szCs w:val="21"/>
          <w:lang w:val="en-US" w:eastAsia="es-MX"/>
        </w:rPr>
        <w:t>{</w:t>
      </w:r>
    </w:p>
    <w:p w14:paraId="3E9B833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100%</w:t>
      </w:r>
      <w:r w:rsidRPr="00317AFC">
        <w:rPr>
          <w:rFonts w:ascii="Consolas" w:eastAsia="Times New Roman" w:hAnsi="Consolas" w:cs="Consolas"/>
          <w:color w:val="CCCCCC"/>
          <w:sz w:val="21"/>
          <w:szCs w:val="21"/>
          <w:lang w:val="en-US" w:eastAsia="es-MX"/>
        </w:rPr>
        <w:t>;</w:t>
      </w:r>
    </w:p>
    <w:p w14:paraId="6F054F2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order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4</w:t>
      </w:r>
      <w:r w:rsidRPr="00317AFC">
        <w:rPr>
          <w:rFonts w:ascii="Consolas" w:eastAsia="Times New Roman" w:hAnsi="Consolas" w:cs="Consolas"/>
          <w:color w:val="CCCCCC"/>
          <w:sz w:val="21"/>
          <w:szCs w:val="21"/>
          <w:lang w:val="en-US" w:eastAsia="es-MX"/>
        </w:rPr>
        <w:t>;</w:t>
      </w:r>
    </w:p>
    <w:p w14:paraId="39B9C51C"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26CBA37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D7BA7D"/>
          <w:sz w:val="21"/>
          <w:szCs w:val="21"/>
          <w:lang w:val="en-US" w:eastAsia="es-MX"/>
        </w:rPr>
        <w:t>.c5</w:t>
      </w:r>
      <w:r w:rsidRPr="00317AFC">
        <w:rPr>
          <w:rFonts w:ascii="Consolas" w:eastAsia="Times New Roman" w:hAnsi="Consolas" w:cs="Consolas"/>
          <w:color w:val="CCCCCC"/>
          <w:sz w:val="21"/>
          <w:szCs w:val="21"/>
          <w:lang w:val="en-US" w:eastAsia="es-MX"/>
        </w:rPr>
        <w:t>{</w:t>
      </w:r>
    </w:p>
    <w:p w14:paraId="6D4A82A3"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100%</w:t>
      </w:r>
      <w:r w:rsidRPr="00317AFC">
        <w:rPr>
          <w:rFonts w:ascii="Consolas" w:eastAsia="Times New Roman" w:hAnsi="Consolas" w:cs="Consolas"/>
          <w:color w:val="CCCCCC"/>
          <w:sz w:val="21"/>
          <w:szCs w:val="21"/>
          <w:lang w:val="en-US" w:eastAsia="es-MX"/>
        </w:rPr>
        <w:t>;</w:t>
      </w:r>
    </w:p>
    <w:p w14:paraId="5E829DD3"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order</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5</w:t>
      </w:r>
      <w:r w:rsidRPr="00317AFC">
        <w:rPr>
          <w:rFonts w:ascii="Consolas" w:eastAsia="Times New Roman" w:hAnsi="Consolas" w:cs="Consolas"/>
          <w:color w:val="CCCCCC"/>
          <w:sz w:val="21"/>
          <w:szCs w:val="21"/>
          <w:lang w:val="en-US" w:eastAsia="es-MX"/>
        </w:rPr>
        <w:t>;</w:t>
      </w:r>
    </w:p>
    <w:p w14:paraId="53ED962C"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5CA6ECC0"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w:t>
      </w:r>
    </w:p>
    <w:p w14:paraId="0AD568A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586C0"/>
          <w:sz w:val="21"/>
          <w:szCs w:val="21"/>
          <w:lang w:val="en-US" w:eastAsia="es-MX"/>
        </w:rPr>
        <w:t>@media</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9CDCFE"/>
          <w:sz w:val="21"/>
          <w:szCs w:val="21"/>
          <w:lang w:val="en-US" w:eastAsia="es-MX"/>
        </w:rPr>
        <w:t>min-width</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B5CEA8"/>
          <w:sz w:val="21"/>
          <w:szCs w:val="21"/>
          <w:lang w:val="en-US" w:eastAsia="es-MX"/>
        </w:rPr>
        <w:t>800px</w:t>
      </w:r>
      <w:r w:rsidRPr="00317AFC">
        <w:rPr>
          <w:rFonts w:ascii="Consolas" w:eastAsia="Times New Roman" w:hAnsi="Consolas" w:cs="Consolas"/>
          <w:color w:val="CCCCCC"/>
          <w:sz w:val="21"/>
          <w:szCs w:val="21"/>
          <w:lang w:val="en-US" w:eastAsia="es-MX"/>
        </w:rPr>
        <w:t>){</w:t>
      </w:r>
    </w:p>
    <w:p w14:paraId="381BAB07"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D7BA7D"/>
          <w:sz w:val="21"/>
          <w:szCs w:val="21"/>
          <w:lang w:val="en-US" w:eastAsia="es-MX"/>
        </w:rPr>
        <w:t>.c1</w:t>
      </w:r>
      <w:r w:rsidRPr="00317AFC">
        <w:rPr>
          <w:rFonts w:ascii="Consolas" w:eastAsia="Times New Roman" w:hAnsi="Consolas" w:cs="Consolas"/>
          <w:color w:val="CCCCCC"/>
          <w:sz w:val="21"/>
          <w:szCs w:val="21"/>
          <w:lang w:val="en-US" w:eastAsia="es-MX"/>
        </w:rPr>
        <w:t>{</w:t>
      </w:r>
    </w:p>
    <w:p w14:paraId="187CEA69"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30%</w:t>
      </w:r>
      <w:r w:rsidRPr="00317AFC">
        <w:rPr>
          <w:rFonts w:ascii="Consolas" w:eastAsia="Times New Roman" w:hAnsi="Consolas" w:cs="Consolas"/>
          <w:color w:val="CCCCCC"/>
          <w:sz w:val="21"/>
          <w:szCs w:val="21"/>
          <w:lang w:val="en-US" w:eastAsia="es-MX"/>
        </w:rPr>
        <w:t>;</w:t>
      </w:r>
    </w:p>
    <w:p w14:paraId="0B3980D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p>
    <w:p w14:paraId="3810382E"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w:t>
      </w:r>
    </w:p>
    <w:p w14:paraId="61481D84"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D7BA7D"/>
          <w:sz w:val="21"/>
          <w:szCs w:val="21"/>
          <w:lang w:val="en-US" w:eastAsia="es-MX"/>
        </w:rPr>
        <w:t>.c2</w:t>
      </w:r>
      <w:r w:rsidRPr="00317AFC">
        <w:rPr>
          <w:rFonts w:ascii="Consolas" w:eastAsia="Times New Roman" w:hAnsi="Consolas" w:cs="Consolas"/>
          <w:color w:val="CCCCCC"/>
          <w:sz w:val="21"/>
          <w:szCs w:val="21"/>
          <w:lang w:val="en-US" w:eastAsia="es-MX"/>
        </w:rPr>
        <w:t>{</w:t>
      </w:r>
    </w:p>
    <w:p w14:paraId="26A144DE"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40%</w:t>
      </w:r>
      <w:r w:rsidRPr="00317AFC">
        <w:rPr>
          <w:rFonts w:ascii="Consolas" w:eastAsia="Times New Roman" w:hAnsi="Consolas" w:cs="Consolas"/>
          <w:color w:val="CCCCCC"/>
          <w:sz w:val="21"/>
          <w:szCs w:val="21"/>
          <w:lang w:val="en-US" w:eastAsia="es-MX"/>
        </w:rPr>
        <w:t>;</w:t>
      </w:r>
    </w:p>
    <w:p w14:paraId="13DBD26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p>
    <w:p w14:paraId="7323F735"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w:t>
      </w:r>
    </w:p>
    <w:p w14:paraId="45CFB02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D7BA7D"/>
          <w:sz w:val="21"/>
          <w:szCs w:val="21"/>
          <w:lang w:val="en-US" w:eastAsia="es-MX"/>
        </w:rPr>
        <w:t>.c3</w:t>
      </w:r>
      <w:r w:rsidRPr="00317AFC">
        <w:rPr>
          <w:rFonts w:ascii="Consolas" w:eastAsia="Times New Roman" w:hAnsi="Consolas" w:cs="Consolas"/>
          <w:color w:val="CCCCCC"/>
          <w:sz w:val="21"/>
          <w:szCs w:val="21"/>
          <w:lang w:val="en-US" w:eastAsia="es-MX"/>
        </w:rPr>
        <w:t>{</w:t>
      </w:r>
    </w:p>
    <w:p w14:paraId="4BA4AFD7"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30%</w:t>
      </w:r>
      <w:r w:rsidRPr="00317AFC">
        <w:rPr>
          <w:rFonts w:ascii="Consolas" w:eastAsia="Times New Roman" w:hAnsi="Consolas" w:cs="Consolas"/>
          <w:color w:val="CCCCCC"/>
          <w:sz w:val="21"/>
          <w:szCs w:val="21"/>
          <w:lang w:val="en-US" w:eastAsia="es-MX"/>
        </w:rPr>
        <w:t>;</w:t>
      </w:r>
    </w:p>
    <w:p w14:paraId="07FA9A6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p>
    <w:p w14:paraId="34015BD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w:t>
      </w:r>
    </w:p>
    <w:p w14:paraId="332C664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D7BA7D"/>
          <w:sz w:val="21"/>
          <w:szCs w:val="21"/>
          <w:lang w:val="en-US" w:eastAsia="es-MX"/>
        </w:rPr>
        <w:t>.c4</w:t>
      </w:r>
      <w:r w:rsidRPr="00317AFC">
        <w:rPr>
          <w:rFonts w:ascii="Consolas" w:eastAsia="Times New Roman" w:hAnsi="Consolas" w:cs="Consolas"/>
          <w:color w:val="CCCCCC"/>
          <w:sz w:val="21"/>
          <w:szCs w:val="21"/>
          <w:lang w:val="en-US" w:eastAsia="es-MX"/>
        </w:rPr>
        <w:t>{</w:t>
      </w:r>
    </w:p>
    <w:p w14:paraId="495D57BD"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50%</w:t>
      </w:r>
      <w:r w:rsidRPr="00317AFC">
        <w:rPr>
          <w:rFonts w:ascii="Consolas" w:eastAsia="Times New Roman" w:hAnsi="Consolas" w:cs="Consolas"/>
          <w:color w:val="CCCCCC"/>
          <w:sz w:val="21"/>
          <w:szCs w:val="21"/>
          <w:lang w:val="en-US" w:eastAsia="es-MX"/>
        </w:rPr>
        <w:t>;</w:t>
      </w:r>
    </w:p>
    <w:p w14:paraId="1CFBB73E"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w:t>
      </w:r>
    </w:p>
    <w:p w14:paraId="7FB1873B"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w:t>
      </w:r>
    </w:p>
    <w:p w14:paraId="589DEE19"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D7BA7D"/>
          <w:sz w:val="21"/>
          <w:szCs w:val="21"/>
          <w:lang w:val="en-US" w:eastAsia="es-MX"/>
        </w:rPr>
        <w:t>.c5</w:t>
      </w:r>
      <w:r w:rsidRPr="00317AFC">
        <w:rPr>
          <w:rFonts w:ascii="Consolas" w:eastAsia="Times New Roman" w:hAnsi="Consolas" w:cs="Consolas"/>
          <w:color w:val="CCCCCC"/>
          <w:sz w:val="21"/>
          <w:szCs w:val="21"/>
          <w:lang w:val="en-US" w:eastAsia="es-MX"/>
        </w:rPr>
        <w:t>{</w:t>
      </w:r>
    </w:p>
    <w:p w14:paraId="3DC4251A"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width</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B5CEA8"/>
          <w:sz w:val="21"/>
          <w:szCs w:val="21"/>
          <w:lang w:val="en-US" w:eastAsia="es-MX"/>
        </w:rPr>
        <w:t>50%</w:t>
      </w:r>
      <w:r w:rsidRPr="00317AFC">
        <w:rPr>
          <w:rFonts w:ascii="Consolas" w:eastAsia="Times New Roman" w:hAnsi="Consolas" w:cs="Consolas"/>
          <w:color w:val="CCCCCC"/>
          <w:sz w:val="21"/>
          <w:szCs w:val="21"/>
          <w:lang w:val="en-US" w:eastAsia="es-MX"/>
        </w:rPr>
        <w:t>;</w:t>
      </w:r>
    </w:p>
    <w:p w14:paraId="28D01F2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p>
    <w:p w14:paraId="5346EFCE" w14:textId="77777777" w:rsidR="00105EAF" w:rsidRPr="00025D09"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317AFC">
        <w:rPr>
          <w:rFonts w:ascii="Consolas" w:eastAsia="Times New Roman" w:hAnsi="Consolas" w:cs="Consolas"/>
          <w:color w:val="CCCCCC"/>
          <w:sz w:val="21"/>
          <w:szCs w:val="21"/>
          <w:lang w:val="en-US" w:eastAsia="es-MX"/>
        </w:rPr>
        <w:t xml:space="preserve">    </w:t>
      </w:r>
      <w:r w:rsidRPr="00025D09">
        <w:rPr>
          <w:rFonts w:ascii="Consolas" w:eastAsia="Times New Roman" w:hAnsi="Consolas" w:cs="Consolas"/>
          <w:color w:val="CCCCCC"/>
          <w:sz w:val="21"/>
          <w:szCs w:val="21"/>
          <w:lang w:eastAsia="es-MX"/>
        </w:rPr>
        <w:t>}</w:t>
      </w:r>
    </w:p>
    <w:p w14:paraId="636AA23A" w14:textId="77777777" w:rsidR="00105EAF" w:rsidRPr="00025D09"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025D09">
        <w:rPr>
          <w:rFonts w:ascii="Consolas" w:eastAsia="Times New Roman" w:hAnsi="Consolas" w:cs="Consolas"/>
          <w:color w:val="CCCCCC"/>
          <w:sz w:val="21"/>
          <w:szCs w:val="21"/>
          <w:lang w:eastAsia="es-MX"/>
        </w:rPr>
        <w:t>}</w:t>
      </w:r>
    </w:p>
    <w:p w14:paraId="0CDE7699" w14:textId="77777777" w:rsidR="00105EAF" w:rsidRDefault="00105EAF" w:rsidP="00105EAF"/>
    <w:p w14:paraId="4D7871CC" w14:textId="77777777" w:rsidR="00105EAF" w:rsidRPr="00761EEC" w:rsidRDefault="00105EAF" w:rsidP="00105EAF">
      <w:r w:rsidRPr="003C0525">
        <w:rPr>
          <w:noProof/>
        </w:rPr>
        <w:drawing>
          <wp:inline distT="0" distB="0" distL="0" distR="0" wp14:anchorId="3F851559" wp14:editId="6F90C03C">
            <wp:extent cx="5601482" cy="2019582"/>
            <wp:effectExtent l="0" t="0" r="0" b="0"/>
            <wp:docPr id="1390987757" name="Imagen 139098775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7757" name="Imagen 1390987757" descr="Forma&#10;&#10;Descripción generada automáticamente"/>
                    <pic:cNvPicPr/>
                  </pic:nvPicPr>
                  <pic:blipFill>
                    <a:blip r:embed="rId79"/>
                    <a:stretch>
                      <a:fillRect/>
                    </a:stretch>
                  </pic:blipFill>
                  <pic:spPr>
                    <a:xfrm>
                      <a:off x="0" y="0"/>
                      <a:ext cx="5601482" cy="2019582"/>
                    </a:xfrm>
                    <a:prstGeom prst="rect">
                      <a:avLst/>
                    </a:prstGeom>
                  </pic:spPr>
                </pic:pic>
              </a:graphicData>
            </a:graphic>
          </wp:inline>
        </w:drawing>
      </w:r>
    </w:p>
    <w:p w14:paraId="20B26B04" w14:textId="77777777" w:rsidR="00105EAF" w:rsidRDefault="00105EAF" w:rsidP="00105EAF">
      <w:r>
        <w:lastRenderedPageBreak/>
        <w:t>El order: se aplica solo una vez y después a si cambiemos de query el order: se mantiene a menos que queramos cambiarlo.</w:t>
      </w:r>
    </w:p>
    <w:p w14:paraId="77C02C00" w14:textId="77777777" w:rsidR="00105EAF" w:rsidRPr="002754FA" w:rsidRDefault="00105EAF" w:rsidP="00105EAF">
      <w:pPr>
        <w:rPr>
          <w:b/>
          <w:bCs/>
        </w:rPr>
      </w:pPr>
      <w:r w:rsidRPr="008A4675">
        <w:rPr>
          <w:b/>
          <w:bCs/>
        </w:rPr>
        <w:t>Buenas practicas y ejemplos de responsive design</w:t>
      </w:r>
    </w:p>
    <w:p w14:paraId="2264FB01" w14:textId="77777777" w:rsidR="00105EAF" w:rsidRDefault="00105EAF" w:rsidP="00105EAF">
      <w:r w:rsidRPr="008A4675">
        <w:rPr>
          <w:noProof/>
        </w:rPr>
        <w:drawing>
          <wp:inline distT="0" distB="0" distL="0" distR="0" wp14:anchorId="1F2BB3E3" wp14:editId="6AA0C921">
            <wp:extent cx="4333875" cy="2562225"/>
            <wp:effectExtent l="0" t="0" r="9525" b="952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80"/>
                    <a:stretch>
                      <a:fillRect/>
                    </a:stretch>
                  </pic:blipFill>
                  <pic:spPr>
                    <a:xfrm>
                      <a:off x="0" y="0"/>
                      <a:ext cx="4334481" cy="2562583"/>
                    </a:xfrm>
                    <a:prstGeom prst="rect">
                      <a:avLst/>
                    </a:prstGeom>
                  </pic:spPr>
                </pic:pic>
              </a:graphicData>
            </a:graphic>
          </wp:inline>
        </w:drawing>
      </w:r>
    </w:p>
    <w:p w14:paraId="16FE2AB6" w14:textId="77777777" w:rsidR="00105EAF" w:rsidRDefault="00105EAF" w:rsidP="00105EAF">
      <w:r>
        <w:t xml:space="preserve"> </w:t>
      </w:r>
      <w:hyperlink r:id="rId81" w:history="1">
        <w:r w:rsidRPr="0028237D">
          <w:rPr>
            <w:rStyle w:val="Hipervnculo"/>
          </w:rPr>
          <w:t>https://www.mydevice.io/</w:t>
        </w:r>
      </w:hyperlink>
      <w:r>
        <w:t xml:space="preserve"> esta pagina tiene datos de os viewports mas populares no es recomendable tener mas de 6 breakpoints hay que escoger de 3 a 4 breakpoints.</w:t>
      </w:r>
    </w:p>
    <w:p w14:paraId="2FB93753" w14:textId="77777777" w:rsidR="00105EAF" w:rsidRDefault="00105EAF" w:rsidP="00105EAF">
      <w:r>
        <w:t xml:space="preserve"> </w:t>
      </w:r>
    </w:p>
    <w:p w14:paraId="6F8C2F42" w14:textId="77777777" w:rsidR="00105EAF" w:rsidRPr="00317AFC" w:rsidRDefault="00105EAF" w:rsidP="00105EAF">
      <w:pPr>
        <w:rPr>
          <w:b/>
          <w:bCs/>
          <w:lang w:val="en-US"/>
        </w:rPr>
      </w:pPr>
      <w:r w:rsidRPr="00317AFC">
        <w:rPr>
          <w:b/>
          <w:bCs/>
          <w:lang w:val="en-US"/>
        </w:rPr>
        <w:t>Imágenes responsive</w:t>
      </w:r>
    </w:p>
    <w:p w14:paraId="6FFDFB7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808080"/>
          <w:sz w:val="21"/>
          <w:szCs w:val="21"/>
          <w:lang w:val="en-US" w:eastAsia="es-MX"/>
        </w:rPr>
        <w:t>&lt;</w:t>
      </w:r>
      <w:r w:rsidRPr="00317AFC">
        <w:rPr>
          <w:rFonts w:ascii="Consolas" w:eastAsia="Times New Roman" w:hAnsi="Consolas" w:cs="Consolas"/>
          <w:color w:val="569CD6"/>
          <w:sz w:val="21"/>
          <w:szCs w:val="21"/>
          <w:lang w:val="en-US" w:eastAsia="es-MX"/>
        </w:rPr>
        <w:t>picture</w:t>
      </w:r>
      <w:r w:rsidRPr="00317AFC">
        <w:rPr>
          <w:rFonts w:ascii="Consolas" w:eastAsia="Times New Roman" w:hAnsi="Consolas" w:cs="Consolas"/>
          <w:color w:val="808080"/>
          <w:sz w:val="21"/>
          <w:szCs w:val="21"/>
          <w:lang w:val="en-US" w:eastAsia="es-MX"/>
        </w:rPr>
        <w:t>&gt;</w:t>
      </w:r>
    </w:p>
    <w:p w14:paraId="7DA44A02"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808080"/>
          <w:sz w:val="21"/>
          <w:szCs w:val="21"/>
          <w:lang w:val="en-US" w:eastAsia="es-MX"/>
        </w:rPr>
        <w:t>&lt;</w:t>
      </w:r>
      <w:r w:rsidRPr="00317AFC">
        <w:rPr>
          <w:rFonts w:ascii="Consolas" w:eastAsia="Times New Roman" w:hAnsi="Consolas" w:cs="Consolas"/>
          <w:color w:val="569CD6"/>
          <w:sz w:val="21"/>
          <w:szCs w:val="21"/>
          <w:lang w:val="en-US" w:eastAsia="es-MX"/>
        </w:rPr>
        <w:t>source</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media</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"(min-width:1300px)"</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srcset</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"./pexels-ena-marinkovic-3640930.jpg"</w:t>
      </w:r>
      <w:r w:rsidRPr="00317AFC">
        <w:rPr>
          <w:rFonts w:ascii="Consolas" w:eastAsia="Times New Roman" w:hAnsi="Consolas" w:cs="Consolas"/>
          <w:color w:val="808080"/>
          <w:sz w:val="21"/>
          <w:szCs w:val="21"/>
          <w:lang w:val="en-US" w:eastAsia="es-MX"/>
        </w:rPr>
        <w:t>&gt;</w:t>
      </w:r>
    </w:p>
    <w:p w14:paraId="22B829D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808080"/>
          <w:sz w:val="21"/>
          <w:szCs w:val="21"/>
          <w:lang w:val="en-US" w:eastAsia="es-MX"/>
        </w:rPr>
        <w:t>&lt;</w:t>
      </w:r>
      <w:r w:rsidRPr="00317AFC">
        <w:rPr>
          <w:rFonts w:ascii="Consolas" w:eastAsia="Times New Roman" w:hAnsi="Consolas" w:cs="Consolas"/>
          <w:color w:val="569CD6"/>
          <w:sz w:val="21"/>
          <w:szCs w:val="21"/>
          <w:lang w:val="en-US" w:eastAsia="es-MX"/>
        </w:rPr>
        <w:t>source</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media</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"(min-width:1000px)"</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srcset</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"./pexels-ena-marinkovic-3640930(3).jpg"</w:t>
      </w:r>
      <w:r w:rsidRPr="00317AFC">
        <w:rPr>
          <w:rFonts w:ascii="Consolas" w:eastAsia="Times New Roman" w:hAnsi="Consolas" w:cs="Consolas"/>
          <w:color w:val="808080"/>
          <w:sz w:val="21"/>
          <w:szCs w:val="21"/>
          <w:lang w:val="en-US" w:eastAsia="es-MX"/>
        </w:rPr>
        <w:t>&gt;</w:t>
      </w:r>
    </w:p>
    <w:p w14:paraId="0E29BB01"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317AFC">
        <w:rPr>
          <w:rFonts w:ascii="Consolas" w:eastAsia="Times New Roman" w:hAnsi="Consolas" w:cs="Consolas"/>
          <w:color w:val="CCCCCC"/>
          <w:sz w:val="21"/>
          <w:szCs w:val="21"/>
          <w:lang w:val="en-US" w:eastAsia="es-MX"/>
        </w:rPr>
        <w:t xml:space="preserve">          </w:t>
      </w:r>
    </w:p>
    <w:p w14:paraId="71F7DB0B" w14:textId="77777777" w:rsidR="00105EAF" w:rsidRPr="00B145C3"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317AFC">
        <w:rPr>
          <w:rFonts w:ascii="Consolas" w:eastAsia="Times New Roman" w:hAnsi="Consolas" w:cs="Consolas"/>
          <w:color w:val="CCCCCC"/>
          <w:sz w:val="21"/>
          <w:szCs w:val="21"/>
          <w:lang w:val="en-US" w:eastAsia="es-MX"/>
        </w:rPr>
        <w:t xml:space="preserve">            </w:t>
      </w:r>
      <w:r w:rsidRPr="00B145C3">
        <w:rPr>
          <w:rFonts w:ascii="Consolas" w:eastAsia="Times New Roman" w:hAnsi="Consolas" w:cs="Consolas"/>
          <w:color w:val="808080"/>
          <w:sz w:val="21"/>
          <w:szCs w:val="21"/>
          <w:lang w:eastAsia="es-MX"/>
        </w:rPr>
        <w:t>&lt;</w:t>
      </w:r>
      <w:r w:rsidRPr="00B145C3">
        <w:rPr>
          <w:rFonts w:ascii="Consolas" w:eastAsia="Times New Roman" w:hAnsi="Consolas" w:cs="Consolas"/>
          <w:color w:val="569CD6"/>
          <w:sz w:val="21"/>
          <w:szCs w:val="21"/>
          <w:lang w:eastAsia="es-MX"/>
        </w:rPr>
        <w:t>img</w:t>
      </w:r>
      <w:r w:rsidRPr="00B145C3">
        <w:rPr>
          <w:rFonts w:ascii="Consolas" w:eastAsia="Times New Roman" w:hAnsi="Consolas" w:cs="Consolas"/>
          <w:color w:val="CCCCCC"/>
          <w:sz w:val="21"/>
          <w:szCs w:val="21"/>
          <w:lang w:eastAsia="es-MX"/>
        </w:rPr>
        <w:t xml:space="preserve"> </w:t>
      </w:r>
      <w:r w:rsidRPr="00B145C3">
        <w:rPr>
          <w:rFonts w:ascii="Consolas" w:eastAsia="Times New Roman" w:hAnsi="Consolas" w:cs="Consolas"/>
          <w:color w:val="9CDCFE"/>
          <w:sz w:val="21"/>
          <w:szCs w:val="21"/>
          <w:lang w:eastAsia="es-MX"/>
        </w:rPr>
        <w:t>src</w:t>
      </w:r>
      <w:r w:rsidRPr="00B145C3">
        <w:rPr>
          <w:rFonts w:ascii="Consolas" w:eastAsia="Times New Roman" w:hAnsi="Consolas" w:cs="Consolas"/>
          <w:color w:val="CCCCCC"/>
          <w:sz w:val="21"/>
          <w:szCs w:val="21"/>
          <w:lang w:eastAsia="es-MX"/>
        </w:rPr>
        <w:t>=</w:t>
      </w:r>
      <w:r w:rsidRPr="00B145C3">
        <w:rPr>
          <w:rFonts w:ascii="Consolas" w:eastAsia="Times New Roman" w:hAnsi="Consolas" w:cs="Consolas"/>
          <w:color w:val="CE9178"/>
          <w:sz w:val="21"/>
          <w:szCs w:val="21"/>
          <w:lang w:eastAsia="es-MX"/>
        </w:rPr>
        <w:t>"./pexels-ena-marinkovic-3640930(2).jpg"</w:t>
      </w:r>
      <w:r w:rsidRPr="00B145C3">
        <w:rPr>
          <w:rFonts w:ascii="Consolas" w:eastAsia="Times New Roman" w:hAnsi="Consolas" w:cs="Consolas"/>
          <w:color w:val="CCCCCC"/>
          <w:sz w:val="21"/>
          <w:szCs w:val="21"/>
          <w:lang w:eastAsia="es-MX"/>
        </w:rPr>
        <w:t xml:space="preserve"> </w:t>
      </w:r>
      <w:r w:rsidRPr="00B145C3">
        <w:rPr>
          <w:rFonts w:ascii="Consolas" w:eastAsia="Times New Roman" w:hAnsi="Consolas" w:cs="Consolas"/>
          <w:color w:val="9CDCFE"/>
          <w:sz w:val="21"/>
          <w:szCs w:val="21"/>
          <w:lang w:eastAsia="es-MX"/>
        </w:rPr>
        <w:t>alt</w:t>
      </w:r>
      <w:r w:rsidRPr="00B145C3">
        <w:rPr>
          <w:rFonts w:ascii="Consolas" w:eastAsia="Times New Roman" w:hAnsi="Consolas" w:cs="Consolas"/>
          <w:color w:val="CCCCCC"/>
          <w:sz w:val="21"/>
          <w:szCs w:val="21"/>
          <w:lang w:eastAsia="es-MX"/>
        </w:rPr>
        <w:t>=</w:t>
      </w:r>
      <w:r w:rsidRPr="00B145C3">
        <w:rPr>
          <w:rFonts w:ascii="Consolas" w:eastAsia="Times New Roman" w:hAnsi="Consolas" w:cs="Consolas"/>
          <w:color w:val="CE9178"/>
          <w:sz w:val="21"/>
          <w:szCs w:val="21"/>
          <w:lang w:eastAsia="es-MX"/>
        </w:rPr>
        <w:t>"es una imagen de ejemplo"</w:t>
      </w:r>
      <w:r w:rsidRPr="00B145C3">
        <w:rPr>
          <w:rFonts w:ascii="Consolas" w:eastAsia="Times New Roman" w:hAnsi="Consolas" w:cs="Consolas"/>
          <w:color w:val="808080"/>
          <w:sz w:val="21"/>
          <w:szCs w:val="21"/>
          <w:lang w:eastAsia="es-MX"/>
        </w:rPr>
        <w:t>&gt;</w:t>
      </w:r>
    </w:p>
    <w:p w14:paraId="4C9B325A" w14:textId="77777777" w:rsidR="00105EAF" w:rsidRPr="00B145C3"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B145C3">
        <w:rPr>
          <w:rFonts w:ascii="Consolas" w:eastAsia="Times New Roman" w:hAnsi="Consolas" w:cs="Consolas"/>
          <w:color w:val="CCCCCC"/>
          <w:sz w:val="21"/>
          <w:szCs w:val="21"/>
          <w:lang w:eastAsia="es-MX"/>
        </w:rPr>
        <w:t xml:space="preserve">        </w:t>
      </w:r>
      <w:r w:rsidRPr="00B145C3">
        <w:rPr>
          <w:rFonts w:ascii="Consolas" w:eastAsia="Times New Roman" w:hAnsi="Consolas" w:cs="Consolas"/>
          <w:color w:val="808080"/>
          <w:sz w:val="21"/>
          <w:szCs w:val="21"/>
          <w:lang w:eastAsia="es-MX"/>
        </w:rPr>
        <w:t>&lt;/</w:t>
      </w:r>
      <w:r w:rsidRPr="00B145C3">
        <w:rPr>
          <w:rFonts w:ascii="Consolas" w:eastAsia="Times New Roman" w:hAnsi="Consolas" w:cs="Consolas"/>
          <w:color w:val="569CD6"/>
          <w:sz w:val="21"/>
          <w:szCs w:val="21"/>
          <w:lang w:eastAsia="es-MX"/>
        </w:rPr>
        <w:t>picture</w:t>
      </w:r>
      <w:r w:rsidRPr="00B145C3">
        <w:rPr>
          <w:rFonts w:ascii="Consolas" w:eastAsia="Times New Roman" w:hAnsi="Consolas" w:cs="Consolas"/>
          <w:color w:val="808080"/>
          <w:sz w:val="21"/>
          <w:szCs w:val="21"/>
          <w:lang w:eastAsia="es-MX"/>
        </w:rPr>
        <w:t>&gt;</w:t>
      </w:r>
    </w:p>
    <w:p w14:paraId="78E77C2F" w14:textId="77777777" w:rsidR="00105EAF" w:rsidRDefault="00105EAF" w:rsidP="00105EAF"/>
    <w:p w14:paraId="639420F1" w14:textId="77777777" w:rsidR="00105EAF" w:rsidRDefault="00105EAF" w:rsidP="00105EAF">
      <w:r>
        <w:t>Es importante el uso de la etiqueta picture, ya que permite usar varias fuentes o source con distintas resoluciones d eimagenes para que el navegador las use de acuerdo al media= especificado. Siempre el media de mayor resolución debe ir primera ya que las etiquetas source se sobreescriben.</w:t>
      </w:r>
    </w:p>
    <w:p w14:paraId="44C09FC8" w14:textId="77777777" w:rsidR="00105EAF" w:rsidRPr="00996F91"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996F91">
        <w:rPr>
          <w:rFonts w:ascii="Roboto" w:eastAsia="Times New Roman" w:hAnsi="Roboto" w:cs="Times New Roman"/>
          <w:color w:val="EFF3F8"/>
          <w:sz w:val="21"/>
          <w:szCs w:val="21"/>
          <w:lang w:eastAsia="es-MX"/>
        </w:rPr>
        <w:t>Hola! me parece importante acotar algo que observe sobre el uso de las Media Queries en HTML y en CSS:</w:t>
      </w:r>
    </w:p>
    <w:p w14:paraId="2CBE9A84" w14:textId="77777777" w:rsidR="00105EAF" w:rsidRPr="00996F91"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996F91">
        <w:rPr>
          <w:rFonts w:ascii="Roboto" w:eastAsia="Times New Roman" w:hAnsi="Roboto" w:cs="Times New Roman"/>
          <w:color w:val="EFF3F8"/>
          <w:sz w:val="21"/>
          <w:szCs w:val="21"/>
          <w:lang w:eastAsia="es-MX"/>
        </w:rPr>
        <w:t>El orden en como escribimos media queries en CSS es de menor a mayor, siendo la mayor la ultima escrita, esto es porque en CSS las ultimas lineas de un mismo selector sobrescribirán a las primeras, esto es debido a la especificad en CSS. Esto es util sabiendo que trabajamos con minimos de pantalla </w:t>
      </w:r>
      <w:r w:rsidRPr="00996F91">
        <w:rPr>
          <w:rFonts w:ascii="Courier New" w:eastAsia="Times New Roman" w:hAnsi="Courier New" w:cs="Courier New"/>
          <w:b/>
          <w:bCs/>
          <w:color w:val="EFF3F8"/>
          <w:sz w:val="21"/>
          <w:szCs w:val="21"/>
          <w:shd w:val="clear" w:color="auto" w:fill="0C1633"/>
          <w:lang w:eastAsia="es-MX"/>
        </w:rPr>
        <w:t>min-width:</w:t>
      </w:r>
      <w:r w:rsidRPr="00996F91">
        <w:rPr>
          <w:rFonts w:ascii="Roboto" w:eastAsia="Times New Roman" w:hAnsi="Roboto" w:cs="Times New Roman"/>
          <w:b/>
          <w:bCs/>
          <w:color w:val="EFF3F8"/>
          <w:sz w:val="21"/>
          <w:szCs w:val="21"/>
          <w:lang w:eastAsia="es-MX"/>
        </w:rPr>
        <w:t>.</w:t>
      </w:r>
      <w:r w:rsidRPr="00996F91">
        <w:rPr>
          <w:rFonts w:ascii="Roboto" w:eastAsia="Times New Roman" w:hAnsi="Roboto" w:cs="Times New Roman"/>
          <w:color w:val="EFF3F8"/>
          <w:sz w:val="21"/>
          <w:szCs w:val="21"/>
          <w:lang w:eastAsia="es-MX"/>
        </w:rPr>
        <w:t xml:space="preserve"> En css las media queries estan orientadas mayormente al </w:t>
      </w:r>
      <w:r w:rsidRPr="00996F91">
        <w:rPr>
          <w:rFonts w:ascii="Roboto" w:eastAsia="Times New Roman" w:hAnsi="Roboto" w:cs="Times New Roman"/>
          <w:color w:val="EFF3F8"/>
          <w:sz w:val="21"/>
          <w:szCs w:val="21"/>
          <w:lang w:eastAsia="es-MX"/>
        </w:rPr>
        <w:lastRenderedPageBreak/>
        <w:t>diseno</w:t>
      </w:r>
      <w:r w:rsidRPr="00996F91">
        <w:rPr>
          <w:rFonts w:ascii="Roboto" w:eastAsia="Times New Roman" w:hAnsi="Roboto" w:cs="Times New Roman"/>
          <w:color w:val="EFF3F8"/>
          <w:sz w:val="21"/>
          <w:szCs w:val="21"/>
          <w:lang w:eastAsia="es-MX"/>
        </w:rPr>
        <w:br/>
        <w:t>Por ejemplo, una media query de un min-witdh de 800px arriba (escrita primero), no sobreescribira a la del min-width de 1200px</w:t>
      </w:r>
    </w:p>
    <w:p w14:paraId="273A9225" w14:textId="77777777" w:rsidR="00105EAF" w:rsidRPr="00996F91"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996F91">
        <w:rPr>
          <w:rFonts w:ascii="Roboto" w:eastAsia="Times New Roman" w:hAnsi="Roboto" w:cs="Times New Roman"/>
          <w:color w:val="EFF3F8"/>
          <w:sz w:val="21"/>
          <w:szCs w:val="21"/>
          <w:lang w:eastAsia="es-MX"/>
        </w:rPr>
        <w:t>El orden de media queries en HTML es de mayor a menor, porque en HTML el browser renderizara lo primero que encuentre y funcione. Esto es util sabiendo que trabajamos con minimos de pantalla </w:t>
      </w:r>
      <w:r w:rsidRPr="00996F91">
        <w:rPr>
          <w:rFonts w:ascii="Courier New" w:eastAsia="Times New Roman" w:hAnsi="Courier New" w:cs="Courier New"/>
          <w:b/>
          <w:bCs/>
          <w:color w:val="EFF3F8"/>
          <w:sz w:val="21"/>
          <w:szCs w:val="21"/>
          <w:shd w:val="clear" w:color="auto" w:fill="0C1633"/>
          <w:lang w:eastAsia="es-MX"/>
        </w:rPr>
        <w:t>min-width:</w:t>
      </w:r>
      <w:r w:rsidRPr="00996F91">
        <w:rPr>
          <w:rFonts w:ascii="Roboto" w:eastAsia="Times New Roman" w:hAnsi="Roboto" w:cs="Times New Roman"/>
          <w:b/>
          <w:bCs/>
          <w:color w:val="EFF3F8"/>
          <w:sz w:val="21"/>
          <w:szCs w:val="21"/>
          <w:lang w:eastAsia="es-MX"/>
        </w:rPr>
        <w:t>.</w:t>
      </w:r>
      <w:r w:rsidRPr="00996F91">
        <w:rPr>
          <w:rFonts w:ascii="Roboto" w:eastAsia="Times New Roman" w:hAnsi="Roboto" w:cs="Times New Roman"/>
          <w:color w:val="EFF3F8"/>
          <w:sz w:val="21"/>
          <w:szCs w:val="21"/>
          <w:lang w:eastAsia="es-MX"/>
        </w:rPr>
        <w:t> En html las media querias estan orientadas mayormente al tamano de imagenes o figuras.</w:t>
      </w:r>
      <w:r w:rsidRPr="00996F91">
        <w:rPr>
          <w:rFonts w:ascii="Roboto" w:eastAsia="Times New Roman" w:hAnsi="Roboto" w:cs="Times New Roman"/>
          <w:color w:val="EFF3F8"/>
          <w:sz w:val="21"/>
          <w:szCs w:val="21"/>
          <w:lang w:eastAsia="es-MX"/>
        </w:rPr>
        <w:br/>
        <w:t>Por ejemplo, una media query con min-witdh de 800px arriba, sobreescribira a la del min-width de 1200px</w:t>
      </w:r>
    </w:p>
    <w:p w14:paraId="0D056744" w14:textId="77777777" w:rsidR="00105EAF" w:rsidRDefault="00105EAF" w:rsidP="00105EAF"/>
    <w:p w14:paraId="23575CAB" w14:textId="77777777" w:rsidR="00105EAF" w:rsidRDefault="00105EAF" w:rsidP="00105EAF">
      <w:r>
        <w:t>La etiqueta img renderiza la imagen este tipo de codifgo son buenas practicas ya que el navegador descarga una imgen de acuerdo al tipo de dispositivo.</w:t>
      </w:r>
    </w:p>
    <w:p w14:paraId="698AD21A" w14:textId="77777777" w:rsidR="00105EAF" w:rsidRDefault="00105EAF" w:rsidP="00105EAF">
      <w:r w:rsidRPr="0099101B">
        <w:rPr>
          <w:noProof/>
        </w:rPr>
        <w:drawing>
          <wp:inline distT="0" distB="0" distL="0" distR="0" wp14:anchorId="3550E3A3" wp14:editId="7B39A639">
            <wp:extent cx="5210175" cy="1123950"/>
            <wp:effectExtent l="0" t="0" r="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rotWithShape="1">
                    <a:blip r:embed="rId82"/>
                    <a:srcRect b="31792"/>
                    <a:stretch/>
                  </pic:blipFill>
                  <pic:spPr bwMode="auto">
                    <a:xfrm>
                      <a:off x="0" y="0"/>
                      <a:ext cx="5210902" cy="1124107"/>
                    </a:xfrm>
                    <a:prstGeom prst="rect">
                      <a:avLst/>
                    </a:prstGeom>
                    <a:ln>
                      <a:noFill/>
                    </a:ln>
                    <a:extLst>
                      <a:ext uri="{53640926-AAD7-44D8-BBD7-CCE9431645EC}">
                        <a14:shadowObscured xmlns:a14="http://schemas.microsoft.com/office/drawing/2010/main"/>
                      </a:ext>
                    </a:extLst>
                  </pic:spPr>
                </pic:pic>
              </a:graphicData>
            </a:graphic>
          </wp:inline>
        </w:drawing>
      </w:r>
    </w:p>
    <w:p w14:paraId="0DAB2250" w14:textId="77777777" w:rsidR="00105EAF" w:rsidRPr="003B310E"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3B310E">
        <w:rPr>
          <w:rFonts w:ascii="Roboto" w:eastAsia="Times New Roman" w:hAnsi="Roboto" w:cs="Times New Roman"/>
          <w:color w:val="EFF3F8"/>
          <w:sz w:val="21"/>
          <w:szCs w:val="21"/>
          <w:lang w:eastAsia="es-MX"/>
        </w:rPr>
        <w:t>Es completamente válido usar &lt;picture&gt; dentro de &lt;figure&gt; y así poder usar el &lt;figcaption&gt; :</w:t>
      </w:r>
      <w:r w:rsidRPr="003B310E">
        <w:rPr>
          <w:rFonts w:ascii="Roboto" w:eastAsia="Times New Roman" w:hAnsi="Roboto" w:cs="Times New Roman"/>
          <w:color w:val="EFF3F8"/>
          <w:sz w:val="21"/>
          <w:szCs w:val="21"/>
          <w:lang w:eastAsia="es-MX"/>
        </w:rPr>
        <w:br/>
        <w:t>.</w:t>
      </w:r>
    </w:p>
    <w:p w14:paraId="79501BFE"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92672"/>
          <w:sz w:val="21"/>
          <w:szCs w:val="21"/>
          <w:shd w:val="clear" w:color="auto" w:fill="0C1633"/>
          <w:lang w:val="en-US" w:eastAsia="es-MX"/>
        </w:rPr>
        <w:t>&lt;figure&gt;</w:t>
      </w:r>
    </w:p>
    <w:p w14:paraId="114EE3AD"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&lt;picture&gt;</w:t>
      </w:r>
    </w:p>
    <w:p w14:paraId="1A8115D4"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&lt;source …&gt;</w:t>
      </w:r>
    </w:p>
    <w:p w14:paraId="652F1F69"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&lt;source …&gt;</w:t>
      </w:r>
    </w:p>
    <w:p w14:paraId="5BD4DE3A"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&lt;source …&gt;</w:t>
      </w:r>
    </w:p>
    <w:p w14:paraId="105E442B"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&lt;img…&gt;</w:t>
      </w:r>
    </w:p>
    <w:p w14:paraId="0B69EB15"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FFFFF"/>
          <w:sz w:val="21"/>
          <w:szCs w:val="21"/>
          <w:shd w:val="clear" w:color="auto" w:fill="0C1633"/>
          <w:lang w:val="en-US" w:eastAsia="es-MX"/>
        </w:rPr>
        <w:tab/>
      </w:r>
      <w:r w:rsidRPr="00317AFC">
        <w:rPr>
          <w:rFonts w:ascii="Courier New" w:eastAsia="Times New Roman" w:hAnsi="Courier New" w:cs="Courier New"/>
          <w:color w:val="F92672"/>
          <w:sz w:val="21"/>
          <w:szCs w:val="21"/>
          <w:shd w:val="clear" w:color="auto" w:fill="0C1633"/>
          <w:lang w:val="en-US" w:eastAsia="es-MX"/>
        </w:rPr>
        <w:t>&lt;/picture&gt;</w:t>
      </w:r>
    </w:p>
    <w:p w14:paraId="796C46B6"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shd w:val="clear" w:color="auto" w:fill="0C1633"/>
          <w:lang w:val="en-US" w:eastAsia="es-MX"/>
        </w:rPr>
      </w:pPr>
      <w:r w:rsidRPr="00317AFC">
        <w:rPr>
          <w:rFonts w:ascii="Courier New" w:eastAsia="Times New Roman" w:hAnsi="Courier New" w:cs="Courier New"/>
          <w:color w:val="F92672"/>
          <w:sz w:val="21"/>
          <w:szCs w:val="21"/>
          <w:shd w:val="clear" w:color="auto" w:fill="0C1633"/>
          <w:lang w:val="en-US" w:eastAsia="es-MX"/>
        </w:rPr>
        <w:t>&lt;figcaption&gt;</w:t>
      </w:r>
      <w:r w:rsidRPr="00317AFC">
        <w:rPr>
          <w:rFonts w:ascii="Courier New" w:eastAsia="Times New Roman" w:hAnsi="Courier New" w:cs="Courier New"/>
          <w:color w:val="FFFFFF"/>
          <w:sz w:val="21"/>
          <w:szCs w:val="21"/>
          <w:shd w:val="clear" w:color="auto" w:fill="0C1633"/>
          <w:lang w:val="en-US" w:eastAsia="es-MX"/>
        </w:rPr>
        <w:t>…</w:t>
      </w:r>
      <w:r w:rsidRPr="00317AFC">
        <w:rPr>
          <w:rFonts w:ascii="Courier New" w:eastAsia="Times New Roman" w:hAnsi="Courier New" w:cs="Courier New"/>
          <w:color w:val="F92672"/>
          <w:sz w:val="21"/>
          <w:szCs w:val="21"/>
          <w:shd w:val="clear" w:color="auto" w:fill="0C1633"/>
          <w:lang w:val="en-US" w:eastAsia="es-MX"/>
        </w:rPr>
        <w:t>&lt;/figcaption&gt;</w:t>
      </w:r>
    </w:p>
    <w:p w14:paraId="49E1BC43" w14:textId="77777777" w:rsidR="00105EAF" w:rsidRPr="00317AFC" w:rsidRDefault="00105EAF" w:rsidP="00105EAF">
      <w:pPr>
        <w:shd w:val="clear" w:color="auto" w:fill="2426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1"/>
          <w:szCs w:val="21"/>
          <w:lang w:val="en-US" w:eastAsia="es-MX"/>
        </w:rPr>
      </w:pPr>
      <w:r w:rsidRPr="00317AFC">
        <w:rPr>
          <w:rFonts w:ascii="Courier New" w:eastAsia="Times New Roman" w:hAnsi="Courier New" w:cs="Courier New"/>
          <w:color w:val="F92672"/>
          <w:sz w:val="21"/>
          <w:szCs w:val="21"/>
          <w:shd w:val="clear" w:color="auto" w:fill="0C1633"/>
          <w:lang w:val="en-US" w:eastAsia="es-MX"/>
        </w:rPr>
        <w:t>&lt;/figure&gt;</w:t>
      </w:r>
    </w:p>
    <w:p w14:paraId="740031D3"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También podemos usar esta buena práctica para usar de forma diferente nuestros logos:</w:t>
      </w:r>
    </w:p>
    <w:p w14:paraId="4684638A" w14:textId="77777777" w:rsidR="00105EAF" w:rsidRDefault="00105EAF" w:rsidP="00105EAF">
      <w:r>
        <w:rPr>
          <w:noProof/>
        </w:rPr>
        <w:drawing>
          <wp:inline distT="0" distB="0" distL="0" distR="0" wp14:anchorId="6DAAD9E2" wp14:editId="4E7592A2">
            <wp:extent cx="1747997" cy="2705100"/>
            <wp:effectExtent l="0" t="0" r="5080" b="0"/>
            <wp:docPr id="23" name="Imagen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66375" cy="2733541"/>
                    </a:xfrm>
                    <a:prstGeom prst="rect">
                      <a:avLst/>
                    </a:prstGeom>
                    <a:noFill/>
                    <a:ln>
                      <a:noFill/>
                    </a:ln>
                  </pic:spPr>
                </pic:pic>
              </a:graphicData>
            </a:graphic>
          </wp:inline>
        </w:drawing>
      </w:r>
    </w:p>
    <w:p w14:paraId="5FEB7095" w14:textId="77777777" w:rsidR="00105EAF" w:rsidRPr="00EB7F48" w:rsidRDefault="00105EAF" w:rsidP="00105EAF">
      <w:pPr>
        <w:rPr>
          <w:b/>
          <w:bCs/>
        </w:rPr>
      </w:pPr>
      <w:r w:rsidRPr="00EB7F48">
        <w:rPr>
          <w:b/>
          <w:bCs/>
        </w:rPr>
        <w:lastRenderedPageBreak/>
        <w:t>Ejemplo:</w:t>
      </w:r>
    </w:p>
    <w:p w14:paraId="664B00F5" w14:textId="77777777" w:rsidR="00105EAF" w:rsidRDefault="00105EAF" w:rsidP="00105EAF">
      <w:r>
        <w:rPr>
          <w:noProof/>
        </w:rPr>
        <w:drawing>
          <wp:inline distT="0" distB="0" distL="0" distR="0" wp14:anchorId="0F874179" wp14:editId="52E772A8">
            <wp:extent cx="4295775" cy="251291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1374" cy="2516192"/>
                    </a:xfrm>
                    <a:prstGeom prst="rect">
                      <a:avLst/>
                    </a:prstGeom>
                    <a:noFill/>
                    <a:ln>
                      <a:noFill/>
                    </a:ln>
                  </pic:spPr>
                </pic:pic>
              </a:graphicData>
            </a:graphic>
          </wp:inline>
        </w:drawing>
      </w:r>
      <w:r>
        <w:rPr>
          <w:noProof/>
        </w:rPr>
        <w:drawing>
          <wp:inline distT="0" distB="0" distL="0" distR="0" wp14:anchorId="14267D9C" wp14:editId="23AD96B3">
            <wp:extent cx="4333875" cy="1397000"/>
            <wp:effectExtent l="0" t="0" r="9525" b="0"/>
            <wp:docPr id="25" name="Imagen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3875" cy="1397000"/>
                    </a:xfrm>
                    <a:prstGeom prst="rect">
                      <a:avLst/>
                    </a:prstGeom>
                    <a:noFill/>
                    <a:ln>
                      <a:noFill/>
                    </a:ln>
                  </pic:spPr>
                </pic:pic>
              </a:graphicData>
            </a:graphic>
          </wp:inline>
        </w:drawing>
      </w:r>
    </w:p>
    <w:p w14:paraId="6670A85E"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Style w:val="Textoennegrita"/>
          <w:rFonts w:ascii="Roboto" w:hAnsi="Roboto"/>
          <w:color w:val="EFF3F8"/>
          <w:sz w:val="21"/>
          <w:szCs w:val="21"/>
        </w:rPr>
        <w:t>Recordatorio importantísimo:</w:t>
      </w:r>
      <w:r>
        <w:rPr>
          <w:rFonts w:ascii="Roboto" w:hAnsi="Roboto"/>
          <w:color w:val="EFF3F8"/>
          <w:sz w:val="21"/>
          <w:szCs w:val="21"/>
        </w:rPr>
        <w:t> En imágenes responsivas la propiedad </w:t>
      </w:r>
      <w:r>
        <w:rPr>
          <w:rStyle w:val="nfasis"/>
          <w:rFonts w:ascii="Roboto" w:hAnsi="Roboto"/>
          <w:color w:val="EFF3F8"/>
          <w:sz w:val="21"/>
          <w:szCs w:val="21"/>
        </w:rPr>
        <w:t>width</w:t>
      </w:r>
      <w:r>
        <w:rPr>
          <w:rFonts w:ascii="Roboto" w:hAnsi="Roboto"/>
          <w:color w:val="EFF3F8"/>
          <w:sz w:val="21"/>
          <w:szCs w:val="21"/>
        </w:rPr>
        <w:t xml:space="preserve"> con valor de 100% es nuestro mejor amigo </w:t>
      </w:r>
      <w:r>
        <w:rPr>
          <w:rFonts w:ascii="Segoe UI Emoji" w:hAnsi="Segoe UI Emoji" w:cs="Segoe UI Emoji"/>
          <w:color w:val="EFF3F8"/>
          <w:sz w:val="21"/>
          <w:szCs w:val="21"/>
        </w:rPr>
        <w:t>😉</w:t>
      </w:r>
      <w:r>
        <w:rPr>
          <w:rFonts w:ascii="Roboto" w:hAnsi="Roboto"/>
          <w:color w:val="EFF3F8"/>
          <w:sz w:val="21"/>
          <w:szCs w:val="21"/>
        </w:rPr>
        <w:br/>
        <w:t>.</w:t>
      </w:r>
      <w:r>
        <w:rPr>
          <w:rFonts w:ascii="Roboto" w:hAnsi="Roboto"/>
          <w:color w:val="EFF3F8"/>
          <w:sz w:val="21"/>
          <w:szCs w:val="21"/>
        </w:rPr>
        <w:br/>
        <w:t>Pero, recuerda no encajonarla mucho y utilizar la etiqueta </w:t>
      </w:r>
      <w:r>
        <w:rPr>
          <w:rStyle w:val="CdigoHTML"/>
          <w:color w:val="EFF3F8"/>
          <w:sz w:val="21"/>
          <w:szCs w:val="21"/>
          <w:shd w:val="clear" w:color="auto" w:fill="0C1633"/>
        </w:rPr>
        <w:t>&lt;picture&gt;</w:t>
      </w:r>
      <w:r>
        <w:rPr>
          <w:rFonts w:ascii="Roboto" w:hAnsi="Roboto"/>
          <w:color w:val="EFF3F8"/>
          <w:sz w:val="21"/>
          <w:szCs w:val="21"/>
        </w:rPr>
        <w:t> y/o </w:t>
      </w:r>
      <w:r>
        <w:rPr>
          <w:rStyle w:val="CdigoHTML"/>
          <w:color w:val="EFF3F8"/>
          <w:sz w:val="21"/>
          <w:szCs w:val="21"/>
          <w:shd w:val="clear" w:color="auto" w:fill="0C1633"/>
        </w:rPr>
        <w:t>&lt;figure&gt;</w:t>
      </w:r>
      <w:r>
        <w:rPr>
          <w:rFonts w:ascii="Roboto" w:hAnsi="Roboto"/>
          <w:color w:val="EFF3F8"/>
          <w:sz w:val="21"/>
          <w:szCs w:val="21"/>
        </w:rPr>
        <w:t> dependiendo de la necesidad de tu proyecto.</w:t>
      </w:r>
      <w:r>
        <w:rPr>
          <w:rFonts w:ascii="Roboto" w:hAnsi="Roboto"/>
          <w:color w:val="EFF3F8"/>
          <w:sz w:val="21"/>
          <w:szCs w:val="21"/>
        </w:rPr>
        <w:br/>
        <w:t>.</w:t>
      </w:r>
      <w:r>
        <w:rPr>
          <w:rFonts w:ascii="Roboto" w:hAnsi="Roboto"/>
          <w:color w:val="EFF3F8"/>
          <w:sz w:val="21"/>
          <w:szCs w:val="21"/>
        </w:rPr>
        <w:br/>
        <w:t>Ahora, si necesitas optimizar para cada dispositivo es recomendable utilizar la etiqueta </w:t>
      </w:r>
      <w:r>
        <w:rPr>
          <w:rStyle w:val="CdigoHTML"/>
          <w:color w:val="EFF3F8"/>
          <w:sz w:val="21"/>
          <w:szCs w:val="21"/>
          <w:shd w:val="clear" w:color="auto" w:fill="0C1633"/>
        </w:rPr>
        <w:t>&lt;picture&gt;</w:t>
      </w:r>
      <w:r>
        <w:rPr>
          <w:rFonts w:ascii="Roboto" w:hAnsi="Roboto"/>
          <w:color w:val="EFF3F8"/>
          <w:sz w:val="21"/>
          <w:szCs w:val="21"/>
        </w:rPr>
        <w:t>. Esta etiqueta le da a los desarrolladores mayor flexibilidad a la hora de especificar la fuente de la imagen.</w:t>
      </w:r>
      <w:r>
        <w:rPr>
          <w:rFonts w:ascii="Roboto" w:hAnsi="Roboto"/>
          <w:color w:val="EFF3F8"/>
          <w:sz w:val="21"/>
          <w:szCs w:val="21"/>
        </w:rPr>
        <w:br/>
        <w:t>.</w:t>
      </w:r>
      <w:r>
        <w:rPr>
          <w:rFonts w:ascii="Roboto" w:hAnsi="Roboto"/>
          <w:color w:val="EFF3F8"/>
          <w:sz w:val="21"/>
          <w:szCs w:val="21"/>
        </w:rPr>
        <w:br/>
        <w:t>Por acá comparto unos recursos:</w:t>
      </w:r>
    </w:p>
    <w:p w14:paraId="0AF81789" w14:textId="77777777" w:rsidR="00105EAF" w:rsidRDefault="00105EAF" w:rsidP="00105EAF">
      <w:pPr>
        <w:numPr>
          <w:ilvl w:val="0"/>
          <w:numId w:val="31"/>
        </w:numPr>
        <w:shd w:val="clear" w:color="auto" w:fill="24385B"/>
        <w:spacing w:after="0" w:line="240" w:lineRule="auto"/>
        <w:rPr>
          <w:rFonts w:ascii="Roboto" w:hAnsi="Roboto"/>
          <w:color w:val="EFF3F8"/>
          <w:sz w:val="21"/>
          <w:szCs w:val="21"/>
        </w:rPr>
      </w:pPr>
      <w:hyperlink r:id="rId86" w:tgtFrame="_blank" w:history="1">
        <w:r>
          <w:rPr>
            <w:rStyle w:val="Hipervnculo"/>
            <w:rFonts w:ascii="Roboto" w:hAnsi="Roboto"/>
            <w:color w:val="33B1FF"/>
            <w:sz w:val="21"/>
            <w:szCs w:val="21"/>
          </w:rPr>
          <w:t>HTML &lt;picture&gt; Tag</w:t>
        </w:r>
      </w:hyperlink>
    </w:p>
    <w:p w14:paraId="6AABA022" w14:textId="77777777" w:rsidR="00105EAF" w:rsidRDefault="00105EAF" w:rsidP="00105EAF">
      <w:pPr>
        <w:numPr>
          <w:ilvl w:val="0"/>
          <w:numId w:val="31"/>
        </w:numPr>
        <w:shd w:val="clear" w:color="auto" w:fill="24385B"/>
        <w:spacing w:after="0" w:line="240" w:lineRule="auto"/>
        <w:rPr>
          <w:rFonts w:ascii="Roboto" w:hAnsi="Roboto"/>
          <w:color w:val="EFF3F8"/>
          <w:sz w:val="21"/>
          <w:szCs w:val="21"/>
        </w:rPr>
      </w:pPr>
      <w:hyperlink r:id="rId87" w:tgtFrame="_blank" w:history="1">
        <w:r>
          <w:rPr>
            <w:rStyle w:val="Hipervnculo"/>
            <w:rFonts w:ascii="Roboto" w:hAnsi="Roboto"/>
            <w:color w:val="33B1FF"/>
            <w:sz w:val="21"/>
            <w:szCs w:val="21"/>
          </w:rPr>
          <w:t>&lt;picture&gt;: The Picture element</w:t>
        </w:r>
      </w:hyperlink>
    </w:p>
    <w:p w14:paraId="552B2F7D"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width: 100% funciona si la imagen es lo suficientemente grande para abarcar el 100% de su contenedor, pero si no, la imagen se pixelara en su intento de cubrir el 100%. max-width: 100% nos ayuda a que la imagen no supere su ancho original, es como decirle a la imagen: Oye tu, estirate para cubrir el 100% de tu contenedor, pero si ves que no llegas y te pixelas, relaja, no te estires mas.</w:t>
      </w:r>
      <w:r>
        <w:rPr>
          <w:rFonts w:ascii="Roboto" w:hAnsi="Roboto"/>
          <w:color w:val="EFF3F8"/>
          <w:sz w:val="21"/>
          <w:szCs w:val="21"/>
        </w:rPr>
        <w:br/>
      </w:r>
      <w:r>
        <w:rPr>
          <w:rFonts w:ascii="Roboto" w:hAnsi="Roboto"/>
          <w:color w:val="EFF3F8"/>
          <w:sz w:val="21"/>
          <w:szCs w:val="21"/>
          <w:shd w:val="clear" w:color="auto" w:fill="24385B"/>
        </w:rPr>
        <w:t>Pdta: el height siempre sera auto, ayudando a que el aspect ratio de la imagen no se dañe</w:t>
      </w:r>
    </w:p>
    <w:p w14:paraId="74C9A0E7" w14:textId="77777777" w:rsidR="00105EAF" w:rsidRPr="00914821" w:rsidRDefault="00105EAF" w:rsidP="00105EAF">
      <w:pPr>
        <w:rPr>
          <w:b/>
          <w:bCs/>
        </w:rPr>
      </w:pPr>
      <w:r w:rsidRPr="00914821">
        <w:rPr>
          <w:b/>
          <w:bCs/>
        </w:rPr>
        <w:t>Accesibilidad</w:t>
      </w:r>
    </w:p>
    <w:p w14:paraId="762EBD98" w14:textId="77777777" w:rsidR="00105EAF" w:rsidRDefault="00105EAF" w:rsidP="00105EAF">
      <w:pPr>
        <w:rPr>
          <w:b/>
          <w:bCs/>
        </w:rPr>
      </w:pPr>
      <w:r w:rsidRPr="00914821">
        <w:rPr>
          <w:b/>
          <w:bCs/>
        </w:rPr>
        <w:t>Semántica</w:t>
      </w:r>
    </w:p>
    <w:p w14:paraId="7A2C5DD6" w14:textId="77777777" w:rsidR="00105EAF" w:rsidRDefault="00105EAF" w:rsidP="00105EAF">
      <w:pPr>
        <w:pStyle w:val="NormalWeb"/>
        <w:shd w:val="clear" w:color="auto" w:fill="121F3D"/>
        <w:spacing w:before="0" w:beforeAutospacing="0" w:after="336" w:afterAutospacing="0"/>
        <w:rPr>
          <w:rFonts w:ascii="Roboto" w:hAnsi="Roboto"/>
          <w:color w:val="BECDE3"/>
        </w:rPr>
      </w:pPr>
      <w:r>
        <w:rPr>
          <w:rFonts w:ascii="Roboto" w:hAnsi="Roboto"/>
          <w:color w:val="BECDE3"/>
        </w:rPr>
        <w:lastRenderedPageBreak/>
        <w:t>La semántica está relacionada con las etiquetas contenedoras en HTML5, por ejemplo: header, main, sidebar y footer. Estas agregan información importante para aquellos que tengan problemas con la visualización de la página. Les permite a estos usuarios orientarse en qué sección de la página se encuentran.</w:t>
      </w:r>
    </w:p>
    <w:p w14:paraId="1318D10F" w14:textId="77777777" w:rsidR="00105EAF" w:rsidRDefault="00105EAF" w:rsidP="00105EAF">
      <w:pPr>
        <w:pStyle w:val="NormalWeb"/>
        <w:shd w:val="clear" w:color="auto" w:fill="121F3D"/>
        <w:spacing w:before="0" w:beforeAutospacing="0" w:after="0" w:afterAutospacing="0"/>
        <w:rPr>
          <w:rFonts w:ascii="Roboto" w:hAnsi="Roboto"/>
          <w:color w:val="BECDE3"/>
        </w:rPr>
      </w:pPr>
      <w:r>
        <w:rPr>
          <w:rFonts w:ascii="Roboto" w:hAnsi="Roboto"/>
          <w:color w:val="BECDE3"/>
        </w:rPr>
        <w:t>Por eso, es importante utilizar las diferentes etiquetas que HTML5 ofrece </w:t>
      </w:r>
      <w:hyperlink r:id="rId88" w:tgtFrame="_blank" w:history="1">
        <w:r>
          <w:rPr>
            <w:rStyle w:val="Hipervnculo"/>
            <w:rFonts w:ascii="Roboto" w:hAnsi="Roboto"/>
            <w:color w:val="33B1FF"/>
          </w:rPr>
          <w:t>para tener la mejor semántica posible</w:t>
        </w:r>
      </w:hyperlink>
      <w:r>
        <w:rPr>
          <w:rFonts w:ascii="Roboto" w:hAnsi="Roboto"/>
          <w:color w:val="BECDE3"/>
        </w:rPr>
        <w:t> y la accesibilidad.</w:t>
      </w:r>
    </w:p>
    <w:p w14:paraId="3A18D8BC" w14:textId="77777777" w:rsidR="00105EAF" w:rsidRDefault="00105EAF" w:rsidP="00105EAF">
      <w:pPr>
        <w:rPr>
          <w:b/>
          <w:bCs/>
        </w:rPr>
      </w:pPr>
    </w:p>
    <w:p w14:paraId="663F652F" w14:textId="77777777" w:rsidR="00105EAF" w:rsidRDefault="00105EAF" w:rsidP="00105EAF">
      <w:r w:rsidRPr="00146EEB">
        <w:t>Existe software q detecta la semántica y le indica al lector u oyente en que sección esta de nuestra página.</w:t>
      </w:r>
    </w:p>
    <w:p w14:paraId="2919A174"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La accesibilidad es MUY importante, y siempre deberías tenerla en cuenta, y si realmente no te preocupa porque sientes que a ti no te afecta, entonces hazlo por el SEO, el SEO tiene muy en cuenta la accesibilidad, y si no tienes una buena accesibilidad en tu página entonces para Google prácticamente no existes.</w:t>
      </w:r>
    </w:p>
    <w:p w14:paraId="5753AFC3"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la accesibilidad es un tema muy importante en USA es por ley obligatorio.</w:t>
      </w:r>
    </w:p>
    <w:p w14:paraId="408AB6C3"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En los formularios, la propiedad </w:t>
      </w:r>
      <w:r>
        <w:rPr>
          <w:rStyle w:val="CdigoHTML"/>
          <w:rFonts w:eastAsiaTheme="minorHAnsi"/>
          <w:color w:val="EFF3F8"/>
          <w:sz w:val="21"/>
          <w:szCs w:val="21"/>
          <w:shd w:val="clear" w:color="auto" w:fill="0C1633"/>
        </w:rPr>
        <w:t>tabindex=""</w:t>
      </w:r>
      <w:r>
        <w:rPr>
          <w:rFonts w:ascii="Roboto" w:hAnsi="Roboto"/>
          <w:color w:val="EFF3F8"/>
          <w:sz w:val="21"/>
          <w:szCs w:val="21"/>
          <w:shd w:val="clear" w:color="auto" w:fill="24385B"/>
        </w:rPr>
        <w:t> se agrega en los inputs para indicar el flujo de la tecla tab del teclado en tu página. Esto mejora la experiencia de usuario, y también la accesibilidad.</w:t>
      </w:r>
    </w:p>
    <w:p w14:paraId="24923866" w14:textId="77777777" w:rsidR="00105EAF" w:rsidRDefault="00105EAF" w:rsidP="00105EAF">
      <w:pPr>
        <w:rPr>
          <w:rFonts w:ascii="Courier New" w:hAnsi="Courier New" w:cs="Courier New"/>
          <w:color w:val="FFFFFF"/>
          <w:sz w:val="21"/>
          <w:szCs w:val="21"/>
          <w:shd w:val="clear" w:color="auto" w:fill="0C1633"/>
        </w:rPr>
      </w:pPr>
      <w:r w:rsidRPr="00472CAB">
        <w:rPr>
          <w:rFonts w:ascii="Courier New" w:hAnsi="Courier New" w:cs="Courier New"/>
          <w:color w:val="FFFFFF"/>
          <w:sz w:val="21"/>
          <w:szCs w:val="21"/>
          <w:highlight w:val="black"/>
          <w:shd w:val="clear" w:color="auto" w:fill="0C1633"/>
        </w:rPr>
        <w:t xml:space="preserve">&lt;input </w:t>
      </w:r>
      <w:r w:rsidRPr="00472CAB">
        <w:rPr>
          <w:rStyle w:val="hljs-attribute"/>
          <w:color w:val="BF79DB"/>
          <w:sz w:val="21"/>
          <w:szCs w:val="21"/>
          <w:highlight w:val="black"/>
        </w:rPr>
        <w:t>type</w:t>
      </w:r>
      <w:r w:rsidRPr="00472CAB">
        <w:rPr>
          <w:rFonts w:ascii="Courier New" w:hAnsi="Courier New" w:cs="Courier New"/>
          <w:color w:val="FFFFFF"/>
          <w:sz w:val="21"/>
          <w:szCs w:val="21"/>
          <w:highlight w:val="black"/>
          <w:shd w:val="clear" w:color="auto" w:fill="0C1633"/>
        </w:rPr>
        <w:t>=</w:t>
      </w:r>
      <w:r w:rsidRPr="00472CAB">
        <w:rPr>
          <w:rStyle w:val="hljs-string"/>
          <w:color w:val="A6E22E"/>
          <w:sz w:val="21"/>
          <w:szCs w:val="21"/>
          <w:highlight w:val="black"/>
        </w:rPr>
        <w:t>"text"</w:t>
      </w:r>
      <w:r w:rsidRPr="00472CAB">
        <w:rPr>
          <w:rFonts w:ascii="Courier New" w:hAnsi="Courier New" w:cs="Courier New"/>
          <w:color w:val="FFFFFF"/>
          <w:sz w:val="21"/>
          <w:szCs w:val="21"/>
          <w:highlight w:val="black"/>
          <w:shd w:val="clear" w:color="auto" w:fill="0C1633"/>
        </w:rPr>
        <w:t xml:space="preserve"> </w:t>
      </w:r>
      <w:r w:rsidRPr="00472CAB">
        <w:rPr>
          <w:rStyle w:val="hljs-attribute"/>
          <w:color w:val="BF79DB"/>
          <w:sz w:val="21"/>
          <w:szCs w:val="21"/>
          <w:highlight w:val="black"/>
        </w:rPr>
        <w:t>tabindex</w:t>
      </w:r>
      <w:r w:rsidRPr="00472CAB">
        <w:rPr>
          <w:rFonts w:ascii="Courier New" w:hAnsi="Courier New" w:cs="Courier New"/>
          <w:color w:val="FFFFFF"/>
          <w:sz w:val="21"/>
          <w:szCs w:val="21"/>
          <w:highlight w:val="black"/>
          <w:shd w:val="clear" w:color="auto" w:fill="0C1633"/>
        </w:rPr>
        <w:t>=</w:t>
      </w:r>
      <w:r w:rsidRPr="00472CAB">
        <w:rPr>
          <w:rStyle w:val="hljs-string"/>
          <w:color w:val="A6E22E"/>
          <w:sz w:val="21"/>
          <w:szCs w:val="21"/>
          <w:highlight w:val="black"/>
        </w:rPr>
        <w:t>"1"</w:t>
      </w:r>
      <w:r w:rsidRPr="00472CAB">
        <w:rPr>
          <w:rFonts w:ascii="Courier New" w:hAnsi="Courier New" w:cs="Courier New"/>
          <w:color w:val="FFFFFF"/>
          <w:sz w:val="21"/>
          <w:szCs w:val="21"/>
          <w:highlight w:val="black"/>
          <w:shd w:val="clear" w:color="auto" w:fill="0C1633"/>
        </w:rPr>
        <w:t>/&gt;</w:t>
      </w:r>
    </w:p>
    <w:p w14:paraId="188A6791" w14:textId="77777777" w:rsidR="00105EAF" w:rsidRDefault="00105EAF" w:rsidP="00105EAF">
      <w:pPr>
        <w:rPr>
          <w:rFonts w:ascii="Segoe UI" w:hAnsi="Segoe UI" w:cs="Segoe UI"/>
          <w:color w:val="1B1B1B"/>
          <w:shd w:val="clear" w:color="auto" w:fill="FFFFFF"/>
        </w:rPr>
      </w:pPr>
      <w:r>
        <w:rPr>
          <w:rFonts w:ascii="Segoe UI" w:hAnsi="Segoe UI" w:cs="Segoe UI"/>
          <w:color w:val="1B1B1B"/>
          <w:shd w:val="clear" w:color="auto" w:fill="FFFFFF"/>
        </w:rPr>
        <w:t>El </w:t>
      </w:r>
      <w:hyperlink r:id="rId89" w:history="1">
        <w:r>
          <w:rPr>
            <w:rStyle w:val="Hipervnculo"/>
            <w:rFonts w:ascii="Segoe UI" w:hAnsi="Segoe UI" w:cs="Segoe UI"/>
            <w:shd w:val="clear" w:color="auto" w:fill="FFFFFF"/>
          </w:rPr>
          <w:t>atributo global</w:t>
        </w:r>
      </w:hyperlink>
      <w:r>
        <w:rPr>
          <w:rFonts w:ascii="Segoe UI" w:hAnsi="Segoe UI" w:cs="Segoe UI"/>
          <w:color w:val="1B1B1B"/>
          <w:shd w:val="clear" w:color="auto" w:fill="FFFFFF"/>
        </w:rPr>
        <w:t> </w:t>
      </w:r>
      <w:r>
        <w:rPr>
          <w:rStyle w:val="Textoennegrita"/>
          <w:rFonts w:ascii="Segoe UI" w:hAnsi="Segoe UI" w:cs="Segoe UI"/>
          <w:color w:val="1B1B1B"/>
          <w:shd w:val="clear" w:color="auto" w:fill="FFFFFF"/>
        </w:rPr>
        <w:t>tabindex</w:t>
      </w:r>
      <w:r>
        <w:rPr>
          <w:rFonts w:ascii="Segoe UI" w:hAnsi="Segoe UI" w:cs="Segoe UI"/>
          <w:color w:val="1B1B1B"/>
          <w:shd w:val="clear" w:color="auto" w:fill="FFFFFF"/>
        </w:rPr>
        <w:t> indica si su elemento puede ser enfocado, y si participa en la navegación secuencial del teclado (usualmente con la tecla </w:t>
      </w:r>
      <w:r>
        <w:rPr>
          <w:rStyle w:val="nfasis"/>
          <w:rFonts w:ascii="Segoe UI" w:hAnsi="Segoe UI" w:cs="Segoe UI"/>
          <w:color w:val="1B1B1B"/>
          <w:shd w:val="clear" w:color="auto" w:fill="FFFFFF"/>
        </w:rPr>
        <w:t>Tab</w:t>
      </w:r>
      <w:r>
        <w:rPr>
          <w:rFonts w:ascii="Segoe UI" w:hAnsi="Segoe UI" w:cs="Segoe UI"/>
          <w:color w:val="1B1B1B"/>
          <w:shd w:val="clear" w:color="auto" w:fill="FFFFFF"/>
        </w:rPr>
        <w:t>, de ahí el nombre). Acepta un entero como valor, con diferentes resultados que dependen de dicho valor:</w:t>
      </w:r>
    </w:p>
    <w:p w14:paraId="10B3D63C" w14:textId="77777777" w:rsidR="00105EAF" w:rsidRPr="00E55E31" w:rsidRDefault="00105EAF" w:rsidP="00105EAF">
      <w:pPr>
        <w:rPr>
          <w:rFonts w:ascii="Segoe UI" w:hAnsi="Segoe UI" w:cs="Segoe UI"/>
          <w:b/>
          <w:bCs/>
          <w:color w:val="1B1B1B"/>
          <w:shd w:val="clear" w:color="auto" w:fill="FFFFFF"/>
        </w:rPr>
      </w:pPr>
      <w:r w:rsidRPr="00E55E31">
        <w:rPr>
          <w:rFonts w:ascii="Segoe UI" w:hAnsi="Segoe UI" w:cs="Segoe UI"/>
          <w:b/>
          <w:bCs/>
          <w:color w:val="1B1B1B"/>
          <w:shd w:val="clear" w:color="auto" w:fill="FFFFFF"/>
        </w:rPr>
        <w:t>HTML semántico</w:t>
      </w:r>
    </w:p>
    <w:p w14:paraId="5E2E63E2" w14:textId="77777777" w:rsidR="00105EAF" w:rsidRDefault="00105EAF" w:rsidP="00105EAF">
      <w:pPr>
        <w:rPr>
          <w:b/>
          <w:bCs/>
        </w:rPr>
      </w:pPr>
      <w:r w:rsidRPr="00E55E31">
        <w:rPr>
          <w:b/>
          <w:bCs/>
          <w:noProof/>
        </w:rPr>
        <w:drawing>
          <wp:inline distT="0" distB="0" distL="0" distR="0" wp14:anchorId="557B2060" wp14:editId="6F95EA6C">
            <wp:extent cx="2919584" cy="28287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927" t="10017" r="7037" b="9080"/>
                    <a:stretch/>
                  </pic:blipFill>
                  <pic:spPr bwMode="auto">
                    <a:xfrm>
                      <a:off x="0" y="0"/>
                      <a:ext cx="2943438" cy="2851864"/>
                    </a:xfrm>
                    <a:prstGeom prst="rect">
                      <a:avLst/>
                    </a:prstGeom>
                    <a:ln>
                      <a:noFill/>
                    </a:ln>
                    <a:extLst>
                      <a:ext uri="{53640926-AAD7-44D8-BBD7-CCE9431645EC}">
                        <a14:shadowObscured xmlns:a14="http://schemas.microsoft.com/office/drawing/2010/main"/>
                      </a:ext>
                    </a:extLst>
                  </pic:spPr>
                </pic:pic>
              </a:graphicData>
            </a:graphic>
          </wp:inline>
        </w:drawing>
      </w:r>
    </w:p>
    <w:p w14:paraId="34BAB5C3" w14:textId="77777777" w:rsidR="00105EAF" w:rsidRDefault="00105EAF" w:rsidP="00105EAF">
      <w:pPr>
        <w:rPr>
          <w:b/>
          <w:bCs/>
        </w:rPr>
      </w:pPr>
      <w:r>
        <w:rPr>
          <w:b/>
          <w:bCs/>
        </w:rPr>
        <w:t>Textos</w:t>
      </w:r>
    </w:p>
    <w:p w14:paraId="79DBB973"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lastRenderedPageBreak/>
        <w:t>Otro aspecto importante con los textos para accesibilidad es que tenga un buen contraste con el fondo.</w:t>
      </w:r>
    </w:p>
    <w:p w14:paraId="7D667925"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Si el texto esta en px y mi proyecto debe crecer en texto no podré hacerlo a menos q use rem.Por eso es importante la medida relativa rem.</w:t>
      </w:r>
    </w:p>
    <w:p w14:paraId="5F4270C2" w14:textId="77777777" w:rsidR="00105EAF" w:rsidRDefault="00105EAF" w:rsidP="00105EAF">
      <w:r>
        <w:t>Al establecer los rem como medidas de nuestros textos al cambiar el tamaño de fuente del navegador también se cambia el de nuestra pagina web favoreciendo a la accesibilidad.</w:t>
      </w:r>
    </w:p>
    <w:p w14:paraId="12ECA71C"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TEXTOS</w:t>
      </w:r>
      <w:r>
        <w:rPr>
          <w:rFonts w:ascii="Roboto" w:hAnsi="Roboto"/>
          <w:color w:val="EFF3F8"/>
          <w:sz w:val="21"/>
          <w:szCs w:val="21"/>
        </w:rPr>
        <w:br/>
      </w:r>
      <w:r>
        <w:rPr>
          <w:rFonts w:ascii="Roboto" w:hAnsi="Roboto"/>
          <w:color w:val="EFF3F8"/>
          <w:sz w:val="21"/>
          <w:szCs w:val="21"/>
          <w:shd w:val="clear" w:color="auto" w:fill="24385B"/>
        </w:rPr>
        <w:t>Se recomienda fuertemente usar medidas relativas como rem, para poder incrementar el tamaño del texto para personas con visibilidad disminuida. Las opciones de navegador que cambian el tamaño de las fuentes no funcionan cuando las fuentes de html en el texto están en pixeles (px).</w:t>
      </w:r>
    </w:p>
    <w:p w14:paraId="1BD38E7A" w14:textId="77777777" w:rsidR="00105EAF" w:rsidRPr="004921A8" w:rsidRDefault="00105EAF" w:rsidP="00105EAF">
      <w:pPr>
        <w:rPr>
          <w:rFonts w:ascii="Roboto" w:hAnsi="Roboto"/>
          <w:b/>
          <w:bCs/>
          <w:color w:val="EFF3F8"/>
          <w:sz w:val="21"/>
          <w:szCs w:val="21"/>
          <w:shd w:val="clear" w:color="auto" w:fill="24385B"/>
        </w:rPr>
      </w:pPr>
      <w:r>
        <w:rPr>
          <w:rFonts w:ascii="Roboto" w:hAnsi="Roboto"/>
          <w:color w:val="EFF3F8"/>
          <w:sz w:val="21"/>
          <w:szCs w:val="21"/>
          <w:shd w:val="clear" w:color="auto" w:fill="24385B"/>
        </w:rPr>
        <w:t>Para accesibilidad es recomendable utilizar medidas relativas (como rem) en vez de medidas absolutas (como px).</w:t>
      </w:r>
      <w:r>
        <w:rPr>
          <w:rFonts w:ascii="Roboto" w:hAnsi="Roboto"/>
          <w:color w:val="EFF3F8"/>
          <w:sz w:val="21"/>
          <w:szCs w:val="21"/>
        </w:rPr>
        <w:br/>
      </w:r>
    </w:p>
    <w:p w14:paraId="1E0DA5BB" w14:textId="77777777" w:rsidR="00105EAF" w:rsidRDefault="00105EAF" w:rsidP="00105EAF">
      <w:pPr>
        <w:rPr>
          <w:b/>
          <w:bCs/>
        </w:rPr>
      </w:pPr>
      <w:r w:rsidRPr="004921A8">
        <w:rPr>
          <w:b/>
          <w:bCs/>
        </w:rPr>
        <w:t>Labels, alt y title</w:t>
      </w:r>
    </w:p>
    <w:p w14:paraId="0C9BAE62" w14:textId="77777777" w:rsidR="00105EAF" w:rsidRDefault="00105EAF" w:rsidP="00105EAF">
      <w:pPr>
        <w:rPr>
          <w:b/>
          <w:bCs/>
        </w:rPr>
      </w:pPr>
      <w:r>
        <w:rPr>
          <w:b/>
          <w:bCs/>
        </w:rPr>
        <w:t>Forma correcta d ehacer un form usando la etiqueta label:</w:t>
      </w:r>
    </w:p>
    <w:p w14:paraId="4B7DA8F6" w14:textId="77777777" w:rsidR="00105EAF" w:rsidRPr="009956E3"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9956E3">
        <w:rPr>
          <w:rFonts w:ascii="Consolas" w:eastAsia="Times New Roman" w:hAnsi="Consolas" w:cs="Consolas"/>
          <w:color w:val="CCCCCC"/>
          <w:sz w:val="21"/>
          <w:szCs w:val="21"/>
          <w:lang w:eastAsia="es-MX"/>
        </w:rPr>
        <w:t xml:space="preserve">            </w:t>
      </w:r>
      <w:r w:rsidRPr="009956E3">
        <w:rPr>
          <w:rFonts w:ascii="Consolas" w:eastAsia="Times New Roman" w:hAnsi="Consolas" w:cs="Consolas"/>
          <w:color w:val="808080"/>
          <w:sz w:val="21"/>
          <w:szCs w:val="21"/>
          <w:lang w:eastAsia="es-MX"/>
        </w:rPr>
        <w:t>&lt;</w:t>
      </w:r>
      <w:r w:rsidRPr="009956E3">
        <w:rPr>
          <w:rFonts w:ascii="Consolas" w:eastAsia="Times New Roman" w:hAnsi="Consolas" w:cs="Consolas"/>
          <w:color w:val="569CD6"/>
          <w:sz w:val="21"/>
          <w:szCs w:val="21"/>
          <w:lang w:eastAsia="es-MX"/>
        </w:rPr>
        <w:t>label</w:t>
      </w:r>
      <w:r w:rsidRPr="009956E3">
        <w:rPr>
          <w:rFonts w:ascii="Consolas" w:eastAsia="Times New Roman" w:hAnsi="Consolas" w:cs="Consolas"/>
          <w:color w:val="CCCCCC"/>
          <w:sz w:val="21"/>
          <w:szCs w:val="21"/>
          <w:lang w:eastAsia="es-MX"/>
        </w:rPr>
        <w:t xml:space="preserve"> </w:t>
      </w:r>
      <w:r w:rsidRPr="009956E3">
        <w:rPr>
          <w:rFonts w:ascii="Consolas" w:eastAsia="Times New Roman" w:hAnsi="Consolas" w:cs="Consolas"/>
          <w:color w:val="9CDCFE"/>
          <w:sz w:val="21"/>
          <w:szCs w:val="21"/>
          <w:lang w:eastAsia="es-MX"/>
        </w:rPr>
        <w:t>for</w:t>
      </w:r>
      <w:r w:rsidRPr="009956E3">
        <w:rPr>
          <w:rFonts w:ascii="Consolas" w:eastAsia="Times New Roman" w:hAnsi="Consolas" w:cs="Consolas"/>
          <w:color w:val="CCCCCC"/>
          <w:sz w:val="21"/>
          <w:szCs w:val="21"/>
          <w:lang w:eastAsia="es-MX"/>
        </w:rPr>
        <w:t>=</w:t>
      </w:r>
      <w:r w:rsidRPr="009956E3">
        <w:rPr>
          <w:rFonts w:ascii="Consolas" w:eastAsia="Times New Roman" w:hAnsi="Consolas" w:cs="Consolas"/>
          <w:color w:val="CE9178"/>
          <w:sz w:val="21"/>
          <w:szCs w:val="21"/>
          <w:lang w:eastAsia="es-MX"/>
        </w:rPr>
        <w:t>"name"</w:t>
      </w:r>
      <w:r w:rsidRPr="009956E3">
        <w:rPr>
          <w:rFonts w:ascii="Consolas" w:eastAsia="Times New Roman" w:hAnsi="Consolas" w:cs="Consolas"/>
          <w:color w:val="808080"/>
          <w:sz w:val="21"/>
          <w:szCs w:val="21"/>
          <w:lang w:eastAsia="es-MX"/>
        </w:rPr>
        <w:t>&gt;</w:t>
      </w:r>
    </w:p>
    <w:p w14:paraId="2EC7CA86" w14:textId="77777777" w:rsidR="00105EAF" w:rsidRPr="009956E3"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9956E3">
        <w:rPr>
          <w:rFonts w:ascii="Consolas" w:eastAsia="Times New Roman" w:hAnsi="Consolas" w:cs="Consolas"/>
          <w:color w:val="CCCCCC"/>
          <w:sz w:val="21"/>
          <w:szCs w:val="21"/>
          <w:lang w:eastAsia="es-MX"/>
        </w:rPr>
        <w:t xml:space="preserve">                </w:t>
      </w:r>
      <w:r w:rsidRPr="009956E3">
        <w:rPr>
          <w:rFonts w:ascii="Consolas" w:eastAsia="Times New Roman" w:hAnsi="Consolas" w:cs="Consolas"/>
          <w:color w:val="808080"/>
          <w:sz w:val="21"/>
          <w:szCs w:val="21"/>
          <w:lang w:eastAsia="es-MX"/>
        </w:rPr>
        <w:t>&lt;</w:t>
      </w:r>
      <w:r w:rsidRPr="009956E3">
        <w:rPr>
          <w:rFonts w:ascii="Consolas" w:eastAsia="Times New Roman" w:hAnsi="Consolas" w:cs="Consolas"/>
          <w:color w:val="569CD6"/>
          <w:sz w:val="21"/>
          <w:szCs w:val="21"/>
          <w:lang w:eastAsia="es-MX"/>
        </w:rPr>
        <w:t>span</w:t>
      </w:r>
      <w:r w:rsidRPr="009956E3">
        <w:rPr>
          <w:rFonts w:ascii="Consolas" w:eastAsia="Times New Roman" w:hAnsi="Consolas" w:cs="Consolas"/>
          <w:color w:val="808080"/>
          <w:sz w:val="21"/>
          <w:szCs w:val="21"/>
          <w:lang w:eastAsia="es-MX"/>
        </w:rPr>
        <w:t>&gt;</w:t>
      </w:r>
      <w:r w:rsidRPr="009956E3">
        <w:rPr>
          <w:rFonts w:ascii="Consolas" w:eastAsia="Times New Roman" w:hAnsi="Consolas" w:cs="Consolas"/>
          <w:color w:val="CCCCCC"/>
          <w:sz w:val="21"/>
          <w:szCs w:val="21"/>
          <w:lang w:eastAsia="es-MX"/>
        </w:rPr>
        <w:t>Cual es tu nombre?</w:t>
      </w:r>
      <w:r w:rsidRPr="009956E3">
        <w:rPr>
          <w:rFonts w:ascii="Consolas" w:eastAsia="Times New Roman" w:hAnsi="Consolas" w:cs="Consolas"/>
          <w:color w:val="808080"/>
          <w:sz w:val="21"/>
          <w:szCs w:val="21"/>
          <w:lang w:eastAsia="es-MX"/>
        </w:rPr>
        <w:t>&lt;/</w:t>
      </w:r>
      <w:r w:rsidRPr="009956E3">
        <w:rPr>
          <w:rFonts w:ascii="Consolas" w:eastAsia="Times New Roman" w:hAnsi="Consolas" w:cs="Consolas"/>
          <w:color w:val="569CD6"/>
          <w:sz w:val="21"/>
          <w:szCs w:val="21"/>
          <w:lang w:eastAsia="es-MX"/>
        </w:rPr>
        <w:t>span</w:t>
      </w:r>
      <w:r w:rsidRPr="009956E3">
        <w:rPr>
          <w:rFonts w:ascii="Consolas" w:eastAsia="Times New Roman" w:hAnsi="Consolas" w:cs="Consolas"/>
          <w:color w:val="808080"/>
          <w:sz w:val="21"/>
          <w:szCs w:val="21"/>
          <w:lang w:eastAsia="es-MX"/>
        </w:rPr>
        <w:t>&gt;</w:t>
      </w:r>
    </w:p>
    <w:p w14:paraId="41B13266" w14:textId="77777777" w:rsidR="00105EAF" w:rsidRPr="00317AFC" w:rsidRDefault="00105EAF" w:rsidP="00105EAF">
      <w:pPr>
        <w:shd w:val="clear" w:color="auto" w:fill="1F1F1F"/>
        <w:spacing w:after="0" w:line="285" w:lineRule="atLeast"/>
        <w:rPr>
          <w:rFonts w:ascii="Consolas" w:eastAsia="Times New Roman" w:hAnsi="Consolas" w:cs="Consolas"/>
          <w:color w:val="CCCCCC"/>
          <w:sz w:val="21"/>
          <w:szCs w:val="21"/>
          <w:lang w:val="en-US" w:eastAsia="es-MX"/>
        </w:rPr>
      </w:pPr>
      <w:r w:rsidRPr="009956E3">
        <w:rPr>
          <w:rFonts w:ascii="Consolas" w:eastAsia="Times New Roman" w:hAnsi="Consolas" w:cs="Consolas"/>
          <w:color w:val="CCCCCC"/>
          <w:sz w:val="21"/>
          <w:szCs w:val="21"/>
          <w:lang w:eastAsia="es-MX"/>
        </w:rPr>
        <w:t xml:space="preserve">                </w:t>
      </w:r>
      <w:r w:rsidRPr="00317AFC">
        <w:rPr>
          <w:rFonts w:ascii="Consolas" w:eastAsia="Times New Roman" w:hAnsi="Consolas" w:cs="Consolas"/>
          <w:color w:val="808080"/>
          <w:sz w:val="21"/>
          <w:szCs w:val="21"/>
          <w:lang w:val="en-US" w:eastAsia="es-MX"/>
        </w:rPr>
        <w:t>&lt;</w:t>
      </w:r>
      <w:r w:rsidRPr="00317AFC">
        <w:rPr>
          <w:rFonts w:ascii="Consolas" w:eastAsia="Times New Roman" w:hAnsi="Consolas" w:cs="Consolas"/>
          <w:color w:val="569CD6"/>
          <w:sz w:val="21"/>
          <w:szCs w:val="21"/>
          <w:lang w:val="en-US" w:eastAsia="es-MX"/>
        </w:rPr>
        <w:t>input</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type</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"text"</w:t>
      </w:r>
      <w:r w:rsidRPr="00317AFC">
        <w:rPr>
          <w:rFonts w:ascii="Consolas" w:eastAsia="Times New Roman" w:hAnsi="Consolas" w:cs="Consolas"/>
          <w:color w:val="CCCCCC"/>
          <w:sz w:val="21"/>
          <w:szCs w:val="21"/>
          <w:lang w:val="en-US" w:eastAsia="es-MX"/>
        </w:rPr>
        <w:t xml:space="preserve"> </w:t>
      </w:r>
      <w:r w:rsidRPr="00317AFC">
        <w:rPr>
          <w:rFonts w:ascii="Consolas" w:eastAsia="Times New Roman" w:hAnsi="Consolas" w:cs="Consolas"/>
          <w:color w:val="9CDCFE"/>
          <w:sz w:val="21"/>
          <w:szCs w:val="21"/>
          <w:lang w:val="en-US" w:eastAsia="es-MX"/>
        </w:rPr>
        <w:t>id</w:t>
      </w:r>
      <w:r w:rsidRPr="00317AFC">
        <w:rPr>
          <w:rFonts w:ascii="Consolas" w:eastAsia="Times New Roman" w:hAnsi="Consolas" w:cs="Consolas"/>
          <w:color w:val="CCCCCC"/>
          <w:sz w:val="21"/>
          <w:szCs w:val="21"/>
          <w:lang w:val="en-US" w:eastAsia="es-MX"/>
        </w:rPr>
        <w:t>=</w:t>
      </w:r>
      <w:r w:rsidRPr="00317AFC">
        <w:rPr>
          <w:rFonts w:ascii="Consolas" w:eastAsia="Times New Roman" w:hAnsi="Consolas" w:cs="Consolas"/>
          <w:color w:val="CE9178"/>
          <w:sz w:val="21"/>
          <w:szCs w:val="21"/>
          <w:lang w:val="en-US" w:eastAsia="es-MX"/>
        </w:rPr>
        <w:t>"name"</w:t>
      </w:r>
      <w:r w:rsidRPr="00317AFC">
        <w:rPr>
          <w:rFonts w:ascii="Consolas" w:eastAsia="Times New Roman" w:hAnsi="Consolas" w:cs="Consolas"/>
          <w:color w:val="808080"/>
          <w:sz w:val="21"/>
          <w:szCs w:val="21"/>
          <w:lang w:val="en-US" w:eastAsia="es-MX"/>
        </w:rPr>
        <w:t>&gt;&lt;/</w:t>
      </w:r>
      <w:r w:rsidRPr="00317AFC">
        <w:rPr>
          <w:rFonts w:ascii="Consolas" w:eastAsia="Times New Roman" w:hAnsi="Consolas" w:cs="Consolas"/>
          <w:color w:val="569CD6"/>
          <w:sz w:val="21"/>
          <w:szCs w:val="21"/>
          <w:lang w:val="en-US" w:eastAsia="es-MX"/>
        </w:rPr>
        <w:t>input</w:t>
      </w:r>
      <w:r w:rsidRPr="00317AFC">
        <w:rPr>
          <w:rFonts w:ascii="Consolas" w:eastAsia="Times New Roman" w:hAnsi="Consolas" w:cs="Consolas"/>
          <w:color w:val="808080"/>
          <w:sz w:val="21"/>
          <w:szCs w:val="21"/>
          <w:lang w:val="en-US" w:eastAsia="es-MX"/>
        </w:rPr>
        <w:t>&gt;</w:t>
      </w:r>
    </w:p>
    <w:p w14:paraId="45E743FA" w14:textId="77777777" w:rsidR="00105EAF" w:rsidRPr="009956E3"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317AFC">
        <w:rPr>
          <w:rFonts w:ascii="Consolas" w:eastAsia="Times New Roman" w:hAnsi="Consolas" w:cs="Consolas"/>
          <w:color w:val="CCCCCC"/>
          <w:sz w:val="21"/>
          <w:szCs w:val="21"/>
          <w:lang w:val="en-US" w:eastAsia="es-MX"/>
        </w:rPr>
        <w:t xml:space="preserve">            </w:t>
      </w:r>
      <w:r w:rsidRPr="009956E3">
        <w:rPr>
          <w:rFonts w:ascii="Consolas" w:eastAsia="Times New Roman" w:hAnsi="Consolas" w:cs="Consolas"/>
          <w:color w:val="808080"/>
          <w:sz w:val="21"/>
          <w:szCs w:val="21"/>
          <w:lang w:eastAsia="es-MX"/>
        </w:rPr>
        <w:t>&lt;/</w:t>
      </w:r>
      <w:r w:rsidRPr="009956E3">
        <w:rPr>
          <w:rFonts w:ascii="Consolas" w:eastAsia="Times New Roman" w:hAnsi="Consolas" w:cs="Consolas"/>
          <w:color w:val="569CD6"/>
          <w:sz w:val="21"/>
          <w:szCs w:val="21"/>
          <w:lang w:eastAsia="es-MX"/>
        </w:rPr>
        <w:t>label</w:t>
      </w:r>
      <w:r w:rsidRPr="009956E3">
        <w:rPr>
          <w:rFonts w:ascii="Consolas" w:eastAsia="Times New Roman" w:hAnsi="Consolas" w:cs="Consolas"/>
          <w:color w:val="808080"/>
          <w:sz w:val="21"/>
          <w:szCs w:val="21"/>
          <w:lang w:eastAsia="es-MX"/>
        </w:rPr>
        <w:t>&gt;</w:t>
      </w:r>
    </w:p>
    <w:p w14:paraId="5427AE41" w14:textId="77777777" w:rsidR="00105EAF" w:rsidRPr="004921A8" w:rsidRDefault="00105EAF" w:rsidP="00105EAF">
      <w:pPr>
        <w:rPr>
          <w:b/>
          <w:bCs/>
        </w:rPr>
      </w:pPr>
    </w:p>
    <w:p w14:paraId="1154C4B0" w14:textId="77777777" w:rsidR="00105EAF" w:rsidRPr="00F478C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F478C8">
        <w:rPr>
          <w:rFonts w:ascii="Roboto" w:eastAsia="Times New Roman" w:hAnsi="Roboto" w:cs="Times New Roman"/>
          <w:b/>
          <w:bCs/>
          <w:color w:val="EFF3F8"/>
          <w:sz w:val="21"/>
          <w:szCs w:val="21"/>
          <w:lang w:eastAsia="es-MX"/>
        </w:rPr>
        <w:t>Mis puntos más importantes sobre estas clases de accesibilidad</w:t>
      </w:r>
    </w:p>
    <w:p w14:paraId="7C0A5BF1" w14:textId="77777777" w:rsidR="00105EAF" w:rsidRPr="00F478C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F478C8">
        <w:rPr>
          <w:rFonts w:ascii="Roboto" w:eastAsia="Times New Roman" w:hAnsi="Roboto" w:cs="Times New Roman"/>
          <w:color w:val="EFF3F8"/>
          <w:sz w:val="21"/>
          <w:szCs w:val="21"/>
          <w:lang w:eastAsia="es-MX"/>
        </w:rPr>
        <w:t>“La accesibilidad es una acto de democratización al acceso de productos digitales, es la reivindicación del derecho de una persona con ciertas capacidades diferentes a acceder a las mismas plataformas.”</w:t>
      </w:r>
    </w:p>
    <w:p w14:paraId="34761BBF" w14:textId="77777777" w:rsidR="00105EAF" w:rsidRPr="00F478C8" w:rsidRDefault="00105EAF" w:rsidP="00105EAF">
      <w:pPr>
        <w:shd w:val="clear" w:color="auto" w:fill="24385B"/>
        <w:spacing w:after="0" w:line="240" w:lineRule="auto"/>
        <w:rPr>
          <w:rFonts w:ascii="Roboto" w:eastAsia="Times New Roman" w:hAnsi="Roboto" w:cs="Times New Roman"/>
          <w:color w:val="EFF3F8"/>
          <w:sz w:val="21"/>
          <w:szCs w:val="21"/>
          <w:lang w:eastAsia="es-MX"/>
        </w:rPr>
      </w:pPr>
      <w:r w:rsidRPr="00F478C8">
        <w:rPr>
          <w:rFonts w:ascii="Roboto" w:eastAsia="Times New Roman" w:hAnsi="Roboto" w:cs="Times New Roman"/>
          <w:color w:val="EFF3F8"/>
          <w:sz w:val="21"/>
          <w:szCs w:val="21"/>
          <w:lang w:eastAsia="es-MX"/>
        </w:rPr>
        <w:t>-La semántica jugará un papel importante en la lectura de la plataforma por parte de un software</w:t>
      </w:r>
      <w:r w:rsidRPr="00F478C8">
        <w:rPr>
          <w:rFonts w:ascii="Roboto" w:eastAsia="Times New Roman" w:hAnsi="Roboto" w:cs="Times New Roman"/>
          <w:color w:val="EFF3F8"/>
          <w:sz w:val="21"/>
          <w:szCs w:val="21"/>
          <w:lang w:eastAsia="es-MX"/>
        </w:rPr>
        <w:br/>
        <w:t>-Es recomendable en cualquier situación el uso de medidas relativas (REM, EM) pues estas modificarán su tamaño en nuestra página cuando un usuario modifique el tamaño de las letras en la configuración de su navegador.</w:t>
      </w:r>
      <w:r w:rsidRPr="00F478C8">
        <w:rPr>
          <w:rFonts w:ascii="Roboto" w:eastAsia="Times New Roman" w:hAnsi="Roboto" w:cs="Times New Roman"/>
          <w:color w:val="EFF3F8"/>
          <w:sz w:val="21"/>
          <w:szCs w:val="21"/>
          <w:lang w:eastAsia="es-MX"/>
        </w:rPr>
        <w:br/>
        <w:t>-El uso de &lt;label&gt; en los formularios facilita la interacción de las personas y software con ellos. Por ejemplo al apretar la barra de espacio en un input que despligue un submenú, este se mostrará.</w:t>
      </w:r>
      <w:r w:rsidRPr="00F478C8">
        <w:rPr>
          <w:rFonts w:ascii="Roboto" w:eastAsia="Times New Roman" w:hAnsi="Roboto" w:cs="Times New Roman"/>
          <w:color w:val="EFF3F8"/>
          <w:sz w:val="21"/>
          <w:szCs w:val="21"/>
          <w:lang w:eastAsia="es-MX"/>
        </w:rPr>
        <w:br/>
        <w:t>-alt en las imágenes proporciona una descripción para un lector de contenido.</w:t>
      </w:r>
      <w:r w:rsidRPr="00F478C8">
        <w:rPr>
          <w:rFonts w:ascii="Roboto" w:eastAsia="Times New Roman" w:hAnsi="Roboto" w:cs="Times New Roman"/>
          <w:color w:val="EFF3F8"/>
          <w:sz w:val="21"/>
          <w:szCs w:val="21"/>
          <w:lang w:eastAsia="es-MX"/>
        </w:rPr>
        <w:br/>
        <w:t>-El atributo title puede ser usado en las etiquetas img y a para dar una descripción de sus contenidos al hacer hover.</w:t>
      </w:r>
    </w:p>
    <w:p w14:paraId="32133725" w14:textId="77777777" w:rsidR="00105EAF" w:rsidRDefault="00105EAF" w:rsidP="00105EAF"/>
    <w:p w14:paraId="2637483B" w14:textId="77777777" w:rsidR="00105EAF" w:rsidRDefault="00105EAF" w:rsidP="00105EAF">
      <w:r>
        <w:t>Alt</w:t>
      </w:r>
    </w:p>
    <w:p w14:paraId="31DAC558" w14:textId="77777777" w:rsidR="00105EAF" w:rsidRDefault="00105EAF" w:rsidP="00105EAF">
      <w:r>
        <w:t xml:space="preserve">Cuando un apersona tiene una discapacidad visual al usar el software de screen readers podrá leer el alt  y la etiqueta title </w:t>
      </w:r>
    </w:p>
    <w:p w14:paraId="30D18681" w14:textId="77777777" w:rsidR="00105EAF" w:rsidRPr="006D4BBA" w:rsidRDefault="00105EAF" w:rsidP="00105EAF">
      <w:pPr>
        <w:shd w:val="clear" w:color="auto" w:fill="1F1F1F"/>
        <w:spacing w:after="0" w:line="285" w:lineRule="atLeast"/>
        <w:rPr>
          <w:rFonts w:ascii="Consolas" w:eastAsia="Times New Roman" w:hAnsi="Consolas" w:cs="Consolas"/>
          <w:color w:val="CCCCCC"/>
          <w:sz w:val="21"/>
          <w:szCs w:val="21"/>
          <w:lang w:eastAsia="es-MX"/>
        </w:rPr>
      </w:pPr>
      <w:r w:rsidRPr="006D4BBA">
        <w:rPr>
          <w:rFonts w:ascii="Consolas" w:eastAsia="Times New Roman" w:hAnsi="Consolas" w:cs="Consolas"/>
          <w:color w:val="808080"/>
          <w:sz w:val="21"/>
          <w:szCs w:val="21"/>
          <w:lang w:eastAsia="es-MX"/>
        </w:rPr>
        <w:lastRenderedPageBreak/>
        <w:t>&lt;</w:t>
      </w:r>
      <w:r w:rsidRPr="006D4BBA">
        <w:rPr>
          <w:rFonts w:ascii="Consolas" w:eastAsia="Times New Roman" w:hAnsi="Consolas" w:cs="Consolas"/>
          <w:color w:val="569CD6"/>
          <w:sz w:val="21"/>
          <w:szCs w:val="21"/>
          <w:lang w:eastAsia="es-MX"/>
        </w:rPr>
        <w:t>img</w:t>
      </w:r>
      <w:r w:rsidRPr="006D4BBA">
        <w:rPr>
          <w:rFonts w:ascii="Consolas" w:eastAsia="Times New Roman" w:hAnsi="Consolas" w:cs="Consolas"/>
          <w:color w:val="CCCCCC"/>
          <w:sz w:val="21"/>
          <w:szCs w:val="21"/>
          <w:lang w:eastAsia="es-MX"/>
        </w:rPr>
        <w:t xml:space="preserve"> </w:t>
      </w:r>
      <w:r w:rsidRPr="006D4BBA">
        <w:rPr>
          <w:rFonts w:ascii="Consolas" w:eastAsia="Times New Roman" w:hAnsi="Consolas" w:cs="Consolas"/>
          <w:color w:val="9CDCFE"/>
          <w:sz w:val="21"/>
          <w:szCs w:val="21"/>
          <w:lang w:eastAsia="es-MX"/>
        </w:rPr>
        <w:t>src</w:t>
      </w:r>
      <w:r w:rsidRPr="006D4BBA">
        <w:rPr>
          <w:rFonts w:ascii="Consolas" w:eastAsia="Times New Roman" w:hAnsi="Consolas" w:cs="Consolas"/>
          <w:color w:val="CCCCCC"/>
          <w:sz w:val="21"/>
          <w:szCs w:val="21"/>
          <w:lang w:eastAsia="es-MX"/>
        </w:rPr>
        <w:t>=</w:t>
      </w:r>
      <w:r w:rsidRPr="006D4BBA">
        <w:rPr>
          <w:rFonts w:ascii="Consolas" w:eastAsia="Times New Roman" w:hAnsi="Consolas" w:cs="Consolas"/>
          <w:color w:val="CE9178"/>
          <w:sz w:val="21"/>
          <w:szCs w:val="21"/>
          <w:lang w:eastAsia="es-MX"/>
        </w:rPr>
        <w:t>""</w:t>
      </w:r>
      <w:r w:rsidRPr="006D4BBA">
        <w:rPr>
          <w:rFonts w:ascii="Consolas" w:eastAsia="Times New Roman" w:hAnsi="Consolas" w:cs="Consolas"/>
          <w:color w:val="CCCCCC"/>
          <w:sz w:val="21"/>
          <w:szCs w:val="21"/>
          <w:lang w:eastAsia="es-MX"/>
        </w:rPr>
        <w:t xml:space="preserve"> </w:t>
      </w:r>
      <w:r w:rsidRPr="006D4BBA">
        <w:rPr>
          <w:rFonts w:ascii="Consolas" w:eastAsia="Times New Roman" w:hAnsi="Consolas" w:cs="Consolas"/>
          <w:color w:val="9CDCFE"/>
          <w:sz w:val="21"/>
          <w:szCs w:val="21"/>
          <w:lang w:eastAsia="es-MX"/>
        </w:rPr>
        <w:t>alt</w:t>
      </w:r>
      <w:r w:rsidRPr="006D4BBA">
        <w:rPr>
          <w:rFonts w:ascii="Consolas" w:eastAsia="Times New Roman" w:hAnsi="Consolas" w:cs="Consolas"/>
          <w:color w:val="CCCCCC"/>
          <w:sz w:val="21"/>
          <w:szCs w:val="21"/>
          <w:lang w:eastAsia="es-MX"/>
        </w:rPr>
        <w:t>=</w:t>
      </w:r>
      <w:r w:rsidRPr="006D4BBA">
        <w:rPr>
          <w:rFonts w:ascii="Consolas" w:eastAsia="Times New Roman" w:hAnsi="Consolas" w:cs="Consolas"/>
          <w:color w:val="CE9178"/>
          <w:sz w:val="21"/>
          <w:szCs w:val="21"/>
          <w:lang w:eastAsia="es-MX"/>
        </w:rPr>
        <w:t>"es una imagen de un perrito"</w:t>
      </w:r>
      <w:r w:rsidRPr="006D4BBA">
        <w:rPr>
          <w:rFonts w:ascii="Consolas" w:eastAsia="Times New Roman" w:hAnsi="Consolas" w:cs="Consolas"/>
          <w:color w:val="CCCCCC"/>
          <w:sz w:val="21"/>
          <w:szCs w:val="21"/>
          <w:lang w:eastAsia="es-MX"/>
        </w:rPr>
        <w:t xml:space="preserve"> </w:t>
      </w:r>
      <w:r w:rsidRPr="006D4BBA">
        <w:rPr>
          <w:rFonts w:ascii="Consolas" w:eastAsia="Times New Roman" w:hAnsi="Consolas" w:cs="Consolas"/>
          <w:color w:val="9CDCFE"/>
          <w:sz w:val="21"/>
          <w:szCs w:val="21"/>
          <w:lang w:eastAsia="es-MX"/>
        </w:rPr>
        <w:t>title</w:t>
      </w:r>
      <w:r w:rsidRPr="006D4BBA">
        <w:rPr>
          <w:rFonts w:ascii="Consolas" w:eastAsia="Times New Roman" w:hAnsi="Consolas" w:cs="Consolas"/>
          <w:color w:val="CCCCCC"/>
          <w:sz w:val="21"/>
          <w:szCs w:val="21"/>
          <w:lang w:eastAsia="es-MX"/>
        </w:rPr>
        <w:t>=</w:t>
      </w:r>
      <w:r w:rsidRPr="006D4BBA">
        <w:rPr>
          <w:rFonts w:ascii="Consolas" w:eastAsia="Times New Roman" w:hAnsi="Consolas" w:cs="Consolas"/>
          <w:color w:val="CE9178"/>
          <w:sz w:val="21"/>
          <w:szCs w:val="21"/>
          <w:lang w:eastAsia="es-MX"/>
        </w:rPr>
        <w:t>"es un afoto de un perrito"</w:t>
      </w:r>
      <w:r w:rsidRPr="006D4BBA">
        <w:rPr>
          <w:rFonts w:ascii="Consolas" w:eastAsia="Times New Roman" w:hAnsi="Consolas" w:cs="Consolas"/>
          <w:color w:val="808080"/>
          <w:sz w:val="21"/>
          <w:szCs w:val="21"/>
          <w:lang w:eastAsia="es-MX"/>
        </w:rPr>
        <w:t>&gt;</w:t>
      </w:r>
    </w:p>
    <w:p w14:paraId="7121CBEA" w14:textId="77777777" w:rsidR="00105EAF" w:rsidRDefault="00105EAF" w:rsidP="00105EAF"/>
    <w:p w14:paraId="3898D408" w14:textId="77777777" w:rsidR="00105EAF" w:rsidRDefault="00105EAF" w:rsidP="00105EAF">
      <w:r>
        <w:t>La etiqueta title muestra unmodal pequeño con una breve descripción de una imagen o un link.</w:t>
      </w:r>
    </w:p>
    <w:p w14:paraId="5A0B12D8" w14:textId="77777777" w:rsidR="00105EAF" w:rsidRDefault="00105EAF" w:rsidP="00105EAF">
      <w:r w:rsidRPr="0006782E">
        <w:rPr>
          <w:noProof/>
        </w:rPr>
        <w:drawing>
          <wp:inline distT="0" distB="0" distL="0" distR="0" wp14:anchorId="654F327C" wp14:editId="2A50A5A0">
            <wp:extent cx="3715268" cy="273405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268" cy="2734057"/>
                    </a:xfrm>
                    <a:prstGeom prst="rect">
                      <a:avLst/>
                    </a:prstGeom>
                  </pic:spPr>
                </pic:pic>
              </a:graphicData>
            </a:graphic>
          </wp:inline>
        </w:drawing>
      </w:r>
    </w:p>
    <w:p w14:paraId="75DEBD6F" w14:textId="77777777" w:rsidR="00105EAF" w:rsidRDefault="00105EAF" w:rsidP="00105EAF">
      <w:pPr>
        <w:pStyle w:val="NormalWeb"/>
        <w:shd w:val="clear" w:color="auto" w:fill="24385B"/>
        <w:spacing w:before="0" w:beforeAutospacing="0" w:after="0" w:afterAutospacing="0"/>
        <w:rPr>
          <w:rFonts w:ascii="Roboto" w:hAnsi="Roboto"/>
          <w:color w:val="EFF3F8"/>
          <w:sz w:val="21"/>
          <w:szCs w:val="21"/>
        </w:rPr>
      </w:pPr>
      <w:r>
        <w:rPr>
          <w:rFonts w:ascii="Roboto" w:hAnsi="Roboto"/>
          <w:color w:val="EFF3F8"/>
          <w:sz w:val="21"/>
          <w:szCs w:val="21"/>
        </w:rPr>
        <w:t>Para mejorar la accesibilidad:</w:t>
      </w:r>
    </w:p>
    <w:p w14:paraId="7D164AC6" w14:textId="77777777" w:rsidR="00105EAF" w:rsidRDefault="00105EAF" w:rsidP="00105EAF">
      <w:pPr>
        <w:numPr>
          <w:ilvl w:val="0"/>
          <w:numId w:val="32"/>
        </w:numPr>
        <w:shd w:val="clear" w:color="auto" w:fill="24385B"/>
        <w:spacing w:after="0" w:line="240" w:lineRule="auto"/>
        <w:rPr>
          <w:rFonts w:ascii="Roboto" w:hAnsi="Roboto"/>
          <w:color w:val="EFF3F8"/>
          <w:sz w:val="21"/>
          <w:szCs w:val="21"/>
        </w:rPr>
      </w:pPr>
      <w:r>
        <w:rPr>
          <w:rStyle w:val="nfasis"/>
          <w:rFonts w:ascii="Roboto" w:hAnsi="Roboto"/>
          <w:color w:val="EFF3F8"/>
          <w:sz w:val="21"/>
          <w:szCs w:val="21"/>
        </w:rPr>
        <w:t>Labels</w:t>
      </w:r>
      <w:r>
        <w:rPr>
          <w:rFonts w:ascii="Roboto" w:hAnsi="Roboto"/>
          <w:color w:val="EFF3F8"/>
          <w:sz w:val="21"/>
          <w:szCs w:val="21"/>
        </w:rPr>
        <w:t> en los inputs que utilicemos (se usa mucho en formularios) - Si quieres saber mas sobre </w:t>
      </w:r>
      <w:r>
        <w:rPr>
          <w:rStyle w:val="nfasis"/>
          <w:rFonts w:ascii="Roboto" w:hAnsi="Roboto"/>
          <w:color w:val="EFF3F8"/>
          <w:sz w:val="21"/>
          <w:szCs w:val="21"/>
        </w:rPr>
        <w:t>lables</w:t>
      </w:r>
      <w:r>
        <w:rPr>
          <w:rFonts w:ascii="Roboto" w:hAnsi="Roboto"/>
          <w:color w:val="EFF3F8"/>
          <w:sz w:val="21"/>
          <w:szCs w:val="21"/>
        </w:rPr>
        <w:t> te dejo este par de recursos: </w:t>
      </w:r>
      <w:hyperlink r:id="rId92" w:tgtFrame="_blank" w:history="1">
        <w:r>
          <w:rPr>
            <w:rStyle w:val="Hipervnculo"/>
            <w:rFonts w:ascii="Roboto" w:hAnsi="Roboto"/>
            <w:color w:val="33B1FF"/>
            <w:sz w:val="21"/>
            <w:szCs w:val="21"/>
          </w:rPr>
          <w:t>label - MDN</w:t>
        </w:r>
      </w:hyperlink>
      <w:r>
        <w:rPr>
          <w:rFonts w:ascii="Roboto" w:hAnsi="Roboto"/>
          <w:color w:val="EFF3F8"/>
          <w:sz w:val="21"/>
          <w:szCs w:val="21"/>
        </w:rPr>
        <w:t> y </w:t>
      </w:r>
      <w:hyperlink r:id="rId93" w:tgtFrame="_blank" w:history="1">
        <w:r>
          <w:rPr>
            <w:rStyle w:val="Hipervnculo"/>
            <w:rFonts w:ascii="Roboto" w:hAnsi="Roboto"/>
            <w:color w:val="33B1FF"/>
            <w:sz w:val="21"/>
            <w:szCs w:val="21"/>
          </w:rPr>
          <w:t>HTML &lt;label&gt; Tag</w:t>
        </w:r>
      </w:hyperlink>
    </w:p>
    <w:p w14:paraId="5B3F8D15" w14:textId="77777777" w:rsidR="00105EAF" w:rsidRDefault="00105EAF" w:rsidP="00105EAF">
      <w:pPr>
        <w:numPr>
          <w:ilvl w:val="0"/>
          <w:numId w:val="32"/>
        </w:numPr>
        <w:shd w:val="clear" w:color="auto" w:fill="24385B"/>
        <w:spacing w:after="0" w:line="240" w:lineRule="auto"/>
        <w:rPr>
          <w:rFonts w:ascii="Roboto" w:hAnsi="Roboto"/>
          <w:color w:val="EFF3F8"/>
          <w:sz w:val="21"/>
          <w:szCs w:val="21"/>
        </w:rPr>
      </w:pPr>
      <w:r>
        <w:rPr>
          <w:rFonts w:ascii="Roboto" w:hAnsi="Roboto"/>
          <w:color w:val="EFF3F8"/>
          <w:sz w:val="21"/>
          <w:szCs w:val="21"/>
        </w:rPr>
        <w:t>El atributo </w:t>
      </w:r>
      <w:r>
        <w:rPr>
          <w:rStyle w:val="nfasis"/>
          <w:rFonts w:ascii="Roboto" w:hAnsi="Roboto"/>
          <w:color w:val="EFF3F8"/>
          <w:sz w:val="21"/>
          <w:szCs w:val="21"/>
        </w:rPr>
        <w:t>alt</w:t>
      </w:r>
      <w:r>
        <w:rPr>
          <w:rFonts w:ascii="Roboto" w:hAnsi="Roboto"/>
          <w:color w:val="EFF3F8"/>
          <w:sz w:val="21"/>
          <w:szCs w:val="21"/>
        </w:rPr>
        <w:t> (en las imágenes) - El </w:t>
      </w:r>
      <w:r>
        <w:rPr>
          <w:rStyle w:val="nfasis"/>
          <w:rFonts w:ascii="Roboto" w:hAnsi="Roboto"/>
          <w:color w:val="EFF3F8"/>
          <w:sz w:val="21"/>
          <w:szCs w:val="21"/>
        </w:rPr>
        <w:t>**alt</w:t>
      </w:r>
      <w:r>
        <w:rPr>
          <w:rFonts w:ascii="Roboto" w:hAnsi="Roboto"/>
          <w:color w:val="EFF3F8"/>
          <w:sz w:val="21"/>
          <w:szCs w:val="21"/>
        </w:rPr>
        <w:t>** facilita que un una persona con limitación visual que usa un </w:t>
      </w:r>
      <w:r>
        <w:rPr>
          <w:rStyle w:val="nfasis"/>
          <w:rFonts w:ascii="Roboto" w:hAnsi="Roboto"/>
          <w:color w:val="EFF3F8"/>
          <w:sz w:val="21"/>
          <w:szCs w:val="21"/>
        </w:rPr>
        <w:t>software</w:t>
      </w:r>
      <w:r>
        <w:rPr>
          <w:rFonts w:ascii="Roboto" w:hAnsi="Roboto"/>
          <w:color w:val="EFF3F8"/>
          <w:sz w:val="21"/>
          <w:szCs w:val="21"/>
        </w:rPr>
        <w:t> para leer la página web pueda escuchar de que se trata la imagen.</w:t>
      </w:r>
    </w:p>
    <w:p w14:paraId="301441E9" w14:textId="77777777" w:rsidR="00105EAF" w:rsidRDefault="00105EAF" w:rsidP="00105EAF">
      <w:pPr>
        <w:numPr>
          <w:ilvl w:val="0"/>
          <w:numId w:val="32"/>
        </w:numPr>
        <w:shd w:val="clear" w:color="auto" w:fill="24385B"/>
        <w:spacing w:after="0" w:line="240" w:lineRule="auto"/>
        <w:rPr>
          <w:rFonts w:ascii="Roboto" w:hAnsi="Roboto"/>
          <w:color w:val="EFF3F8"/>
          <w:sz w:val="21"/>
          <w:szCs w:val="21"/>
        </w:rPr>
      </w:pPr>
      <w:r>
        <w:rPr>
          <w:rFonts w:ascii="Roboto" w:hAnsi="Roboto"/>
          <w:color w:val="EFF3F8"/>
          <w:sz w:val="21"/>
          <w:szCs w:val="21"/>
        </w:rPr>
        <w:t>El atributo </w:t>
      </w:r>
      <w:r>
        <w:rPr>
          <w:rStyle w:val="nfasis"/>
          <w:rFonts w:ascii="Roboto" w:hAnsi="Roboto"/>
          <w:color w:val="EFF3F8"/>
          <w:sz w:val="21"/>
          <w:szCs w:val="21"/>
        </w:rPr>
        <w:t>title</w:t>
      </w:r>
      <w:r>
        <w:rPr>
          <w:rFonts w:ascii="Roboto" w:hAnsi="Roboto"/>
          <w:color w:val="EFF3F8"/>
          <w:sz w:val="21"/>
          <w:szCs w:val="21"/>
        </w:rPr>
        <w:t> que se usa en la etiqueta de </w:t>
      </w:r>
      <w:r>
        <w:rPr>
          <w:rStyle w:val="Textoennegrita"/>
          <w:rFonts w:ascii="Roboto" w:hAnsi="Roboto"/>
          <w:i/>
          <w:iCs/>
          <w:color w:val="EFF3F8"/>
          <w:sz w:val="21"/>
          <w:szCs w:val="21"/>
        </w:rPr>
        <w:t>anchor</w:t>
      </w:r>
      <w:r>
        <w:rPr>
          <w:rFonts w:ascii="Roboto" w:hAnsi="Roboto"/>
          <w:color w:val="EFF3F8"/>
          <w:sz w:val="21"/>
          <w:szCs w:val="21"/>
        </w:rPr>
        <w:t> </w:t>
      </w:r>
      <w:r>
        <w:rPr>
          <w:rStyle w:val="CdigoHTML"/>
          <w:rFonts w:eastAsiaTheme="minorHAnsi"/>
          <w:color w:val="EFF3F8"/>
          <w:sz w:val="21"/>
          <w:szCs w:val="21"/>
          <w:shd w:val="clear" w:color="auto" w:fill="0C1633"/>
        </w:rPr>
        <w:t>(&lt;a&gt;)</w:t>
      </w:r>
      <w:r>
        <w:rPr>
          <w:rFonts w:ascii="Roboto" w:hAnsi="Roboto"/>
          <w:color w:val="EFF3F8"/>
          <w:sz w:val="21"/>
          <w:szCs w:val="21"/>
        </w:rPr>
        <w:t> y en la etiqueta </w:t>
      </w:r>
      <w:r>
        <w:rPr>
          <w:rStyle w:val="Textoennegrita"/>
          <w:rFonts w:ascii="Roboto" w:hAnsi="Roboto"/>
          <w:i/>
          <w:iCs/>
          <w:color w:val="EFF3F8"/>
          <w:sz w:val="21"/>
          <w:szCs w:val="21"/>
        </w:rPr>
        <w:t>imagen</w:t>
      </w:r>
      <w:r>
        <w:rPr>
          <w:rFonts w:ascii="Roboto" w:hAnsi="Roboto"/>
          <w:color w:val="EFF3F8"/>
          <w:sz w:val="21"/>
          <w:szCs w:val="21"/>
        </w:rPr>
        <w:t> </w:t>
      </w:r>
      <w:r>
        <w:rPr>
          <w:rStyle w:val="CdigoHTML"/>
          <w:rFonts w:eastAsiaTheme="minorHAnsi"/>
          <w:color w:val="EFF3F8"/>
          <w:sz w:val="21"/>
          <w:szCs w:val="21"/>
          <w:shd w:val="clear" w:color="auto" w:fill="0C1633"/>
        </w:rPr>
        <w:t>(&lt;img&gt;)</w:t>
      </w:r>
      <w:r>
        <w:rPr>
          <w:rFonts w:ascii="Roboto" w:hAnsi="Roboto"/>
          <w:color w:val="EFF3F8"/>
          <w:sz w:val="21"/>
          <w:szCs w:val="21"/>
        </w:rPr>
        <w:t>.</w:t>
      </w:r>
      <w:r>
        <w:rPr>
          <w:rFonts w:ascii="Roboto" w:hAnsi="Roboto"/>
          <w:color w:val="EFF3F8"/>
          <w:sz w:val="21"/>
          <w:szCs w:val="21"/>
        </w:rPr>
        <w:br/>
        <w:t>.</w:t>
      </w:r>
      <w:r>
        <w:rPr>
          <w:rFonts w:ascii="Roboto" w:hAnsi="Roboto"/>
          <w:color w:val="EFF3F8"/>
          <w:sz w:val="21"/>
          <w:szCs w:val="21"/>
        </w:rPr>
        <w:br/>
        <w:t>También me gustaría compartir los siguientes recursos de los que se puede aprender a como realizar auditorias de accesibilidad y alternativas de texto para imágenes:</w:t>
      </w:r>
    </w:p>
    <w:p w14:paraId="143154F9" w14:textId="77777777" w:rsidR="00105EAF" w:rsidRDefault="00105EAF" w:rsidP="00105EAF">
      <w:pPr>
        <w:numPr>
          <w:ilvl w:val="0"/>
          <w:numId w:val="32"/>
        </w:numPr>
        <w:shd w:val="clear" w:color="auto" w:fill="24385B"/>
        <w:spacing w:after="0" w:line="240" w:lineRule="auto"/>
        <w:rPr>
          <w:rFonts w:ascii="Roboto" w:hAnsi="Roboto"/>
          <w:color w:val="EFF3F8"/>
          <w:sz w:val="21"/>
          <w:szCs w:val="21"/>
        </w:rPr>
      </w:pPr>
      <w:hyperlink r:id="rId94" w:tgtFrame="_blank" w:history="1">
        <w:r>
          <w:rPr>
            <w:rStyle w:val="Hipervnculo"/>
            <w:rFonts w:ascii="Roboto" w:hAnsi="Roboto"/>
            <w:color w:val="33B1FF"/>
            <w:sz w:val="21"/>
            <w:szCs w:val="21"/>
          </w:rPr>
          <w:t>Accessibility audits</w:t>
        </w:r>
      </w:hyperlink>
    </w:p>
    <w:p w14:paraId="43959951" w14:textId="77777777" w:rsidR="00105EAF" w:rsidRPr="00317AFC" w:rsidRDefault="00105EAF" w:rsidP="00105EAF">
      <w:pPr>
        <w:numPr>
          <w:ilvl w:val="0"/>
          <w:numId w:val="32"/>
        </w:numPr>
        <w:shd w:val="clear" w:color="auto" w:fill="24385B"/>
        <w:spacing w:after="0" w:line="240" w:lineRule="auto"/>
        <w:rPr>
          <w:rFonts w:ascii="Roboto" w:hAnsi="Roboto"/>
          <w:color w:val="EFF3F8"/>
          <w:sz w:val="21"/>
          <w:szCs w:val="21"/>
          <w:lang w:val="en-US"/>
        </w:rPr>
      </w:pPr>
      <w:hyperlink r:id="rId95" w:tgtFrame="_blank" w:history="1">
        <w:r w:rsidRPr="00317AFC">
          <w:rPr>
            <w:rStyle w:val="Hipervnculo"/>
            <w:rFonts w:ascii="Roboto" w:hAnsi="Roboto"/>
            <w:color w:val="33B1FF"/>
            <w:sz w:val="21"/>
            <w:szCs w:val="21"/>
            <w:lang w:val="en-US"/>
          </w:rPr>
          <w:t>How To Do an Accessibility Review</w:t>
        </w:r>
      </w:hyperlink>
    </w:p>
    <w:p w14:paraId="5D278F7E" w14:textId="77777777" w:rsidR="00105EAF" w:rsidRDefault="00105EAF" w:rsidP="00105EAF">
      <w:pPr>
        <w:numPr>
          <w:ilvl w:val="0"/>
          <w:numId w:val="32"/>
        </w:numPr>
        <w:shd w:val="clear" w:color="auto" w:fill="24385B"/>
        <w:spacing w:after="0" w:line="240" w:lineRule="auto"/>
        <w:rPr>
          <w:rFonts w:ascii="Roboto" w:hAnsi="Roboto"/>
          <w:color w:val="EFF3F8"/>
          <w:sz w:val="21"/>
          <w:szCs w:val="21"/>
        </w:rPr>
      </w:pPr>
      <w:hyperlink r:id="rId96" w:tgtFrame="_blank" w:history="1">
        <w:r>
          <w:rPr>
            <w:rStyle w:val="Hipervnculo"/>
            <w:rFonts w:ascii="Roboto" w:hAnsi="Roboto"/>
            <w:color w:val="33B1FF"/>
            <w:sz w:val="21"/>
            <w:szCs w:val="21"/>
          </w:rPr>
          <w:t>Text Alternatives for Images</w:t>
        </w:r>
      </w:hyperlink>
    </w:p>
    <w:p w14:paraId="51B8B129" w14:textId="77777777" w:rsidR="00105EAF" w:rsidRPr="002D4C68" w:rsidRDefault="00105EAF" w:rsidP="00105EAF"/>
    <w:p w14:paraId="35714A50" w14:textId="77777777" w:rsidR="00105EAF" w:rsidRDefault="00105EAF" w:rsidP="00105EAF">
      <w:pPr>
        <w:rPr>
          <w:rFonts w:ascii="Roboto" w:hAnsi="Roboto"/>
          <w:color w:val="EFF3F8"/>
          <w:sz w:val="21"/>
          <w:szCs w:val="21"/>
          <w:shd w:val="clear" w:color="auto" w:fill="24385B"/>
        </w:rPr>
      </w:pPr>
      <w:r>
        <w:rPr>
          <w:rFonts w:ascii="Roboto" w:hAnsi="Roboto"/>
          <w:color w:val="EFF3F8"/>
          <w:sz w:val="21"/>
          <w:szCs w:val="21"/>
          <w:shd w:val="clear" w:color="auto" w:fill="24385B"/>
        </w:rPr>
        <w:t>La que mas me gusta es el title, sobretodo porque casi nadie lo conoce, lo puse es los aportes de una clase pasada pero es muy importante, deberían usar title cuando quieren dar una descripción al hacer hover sobre un elemento, mejora mucho la accesibilidad y la verdad es que yo como usuario lo uso mucho cuando quiero saber qué hace tal cosa</w:t>
      </w:r>
    </w:p>
    <w:p w14:paraId="563C9F6D" w14:textId="77777777" w:rsidR="00105EAF" w:rsidRDefault="00105EAF" w:rsidP="00105EAF">
      <w:pPr>
        <w:rPr>
          <w:rFonts w:ascii="Roboto" w:hAnsi="Roboto"/>
          <w:color w:val="EFF3F8"/>
          <w:sz w:val="21"/>
          <w:szCs w:val="21"/>
          <w:shd w:val="clear" w:color="auto" w:fill="24385B"/>
        </w:rPr>
      </w:pPr>
      <w:r w:rsidRPr="00494468">
        <w:rPr>
          <w:rFonts w:ascii="Roboto" w:hAnsi="Roboto"/>
          <w:noProof/>
          <w:color w:val="EFF3F8"/>
          <w:sz w:val="21"/>
          <w:szCs w:val="21"/>
          <w:shd w:val="clear" w:color="auto" w:fill="24385B"/>
        </w:rPr>
        <w:lastRenderedPageBreak/>
        <w:drawing>
          <wp:inline distT="0" distB="0" distL="0" distR="0" wp14:anchorId="72EEB826" wp14:editId="4B1B7F84">
            <wp:extent cx="3962953" cy="343900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2953" cy="3439005"/>
                    </a:xfrm>
                    <a:prstGeom prst="rect">
                      <a:avLst/>
                    </a:prstGeom>
                  </pic:spPr>
                </pic:pic>
              </a:graphicData>
            </a:graphic>
          </wp:inline>
        </w:drawing>
      </w:r>
    </w:p>
    <w:p w14:paraId="6EBCF38F" w14:textId="77777777" w:rsidR="00105EAF" w:rsidRPr="00770500" w:rsidRDefault="00105EAF" w:rsidP="00105EAF">
      <w:r w:rsidRPr="00555852">
        <w:rPr>
          <w:noProof/>
        </w:rPr>
        <w:drawing>
          <wp:inline distT="0" distB="0" distL="0" distR="0" wp14:anchorId="78F7D293" wp14:editId="5656599F">
            <wp:extent cx="4096322" cy="2724530"/>
            <wp:effectExtent l="0" t="0" r="0" b="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a:blip r:embed="rId98"/>
                    <a:stretch>
                      <a:fillRect/>
                    </a:stretch>
                  </pic:blipFill>
                  <pic:spPr>
                    <a:xfrm>
                      <a:off x="0" y="0"/>
                      <a:ext cx="4096322" cy="2724530"/>
                    </a:xfrm>
                    <a:prstGeom prst="rect">
                      <a:avLst/>
                    </a:prstGeom>
                  </pic:spPr>
                </pic:pic>
              </a:graphicData>
            </a:graphic>
          </wp:inline>
        </w:drawing>
      </w:r>
    </w:p>
    <w:p w14:paraId="7C440A45" w14:textId="77777777" w:rsidR="00105EAF" w:rsidRPr="00D546BA" w:rsidRDefault="00105EAF" w:rsidP="009B715A">
      <w:pPr>
        <w:rPr>
          <w:color w:val="000000" w:themeColor="text1"/>
          <w:lang w:val="es-EC"/>
        </w:rPr>
      </w:pPr>
    </w:p>
    <w:sectPr w:rsidR="00105EAF" w:rsidRPr="00D546B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824D2" w14:textId="77777777" w:rsidR="00E07AC8" w:rsidRDefault="00E07AC8" w:rsidP="002B40F5">
      <w:pPr>
        <w:spacing w:after="0" w:line="240" w:lineRule="auto"/>
      </w:pPr>
      <w:r>
        <w:separator/>
      </w:r>
    </w:p>
  </w:endnote>
  <w:endnote w:type="continuationSeparator" w:id="0">
    <w:p w14:paraId="72BC6B01" w14:textId="77777777" w:rsidR="00E07AC8" w:rsidRDefault="00E07AC8" w:rsidP="002B4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Lato">
    <w:panose1 w:val="020F0502020204030203"/>
    <w:charset w:val="00"/>
    <w:family w:val="swiss"/>
    <w:pitch w:val="variable"/>
    <w:sig w:usb0="A00000AF" w:usb1="5000604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23560" w14:textId="77777777" w:rsidR="00E07AC8" w:rsidRDefault="00E07AC8" w:rsidP="002B40F5">
      <w:pPr>
        <w:spacing w:after="0" w:line="240" w:lineRule="auto"/>
      </w:pPr>
      <w:r>
        <w:separator/>
      </w:r>
    </w:p>
  </w:footnote>
  <w:footnote w:type="continuationSeparator" w:id="0">
    <w:p w14:paraId="65F12685" w14:textId="77777777" w:rsidR="00E07AC8" w:rsidRDefault="00E07AC8" w:rsidP="002B4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382"/>
    <w:multiLevelType w:val="multilevel"/>
    <w:tmpl w:val="3736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97D79"/>
    <w:multiLevelType w:val="multilevel"/>
    <w:tmpl w:val="9E04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91F68"/>
    <w:multiLevelType w:val="multilevel"/>
    <w:tmpl w:val="459C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F58EC"/>
    <w:multiLevelType w:val="multilevel"/>
    <w:tmpl w:val="4DF0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21E00"/>
    <w:multiLevelType w:val="multilevel"/>
    <w:tmpl w:val="1DB63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915B45"/>
    <w:multiLevelType w:val="multilevel"/>
    <w:tmpl w:val="55F4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6299A"/>
    <w:multiLevelType w:val="multilevel"/>
    <w:tmpl w:val="7AC0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C4579D"/>
    <w:multiLevelType w:val="multilevel"/>
    <w:tmpl w:val="EA76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8D5BCB"/>
    <w:multiLevelType w:val="multilevel"/>
    <w:tmpl w:val="6C929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4676B2"/>
    <w:multiLevelType w:val="multilevel"/>
    <w:tmpl w:val="B59E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AB1329"/>
    <w:multiLevelType w:val="multilevel"/>
    <w:tmpl w:val="8C60C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D25C0F"/>
    <w:multiLevelType w:val="multilevel"/>
    <w:tmpl w:val="D97E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FB234D"/>
    <w:multiLevelType w:val="multilevel"/>
    <w:tmpl w:val="F8C43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6D3690"/>
    <w:multiLevelType w:val="multilevel"/>
    <w:tmpl w:val="D1568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BF79D8"/>
    <w:multiLevelType w:val="hybridMultilevel"/>
    <w:tmpl w:val="4E5C9D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1D25C3F"/>
    <w:multiLevelType w:val="multilevel"/>
    <w:tmpl w:val="3262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CE056E"/>
    <w:multiLevelType w:val="multilevel"/>
    <w:tmpl w:val="E2D8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B554E"/>
    <w:multiLevelType w:val="multilevel"/>
    <w:tmpl w:val="C968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B746F"/>
    <w:multiLevelType w:val="multilevel"/>
    <w:tmpl w:val="47C2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21330D"/>
    <w:multiLevelType w:val="multilevel"/>
    <w:tmpl w:val="730C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304723"/>
    <w:multiLevelType w:val="multilevel"/>
    <w:tmpl w:val="79E2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953D0C"/>
    <w:multiLevelType w:val="multilevel"/>
    <w:tmpl w:val="8B76A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241F9"/>
    <w:multiLevelType w:val="multilevel"/>
    <w:tmpl w:val="441E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BC3194"/>
    <w:multiLevelType w:val="multilevel"/>
    <w:tmpl w:val="9222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FB2DBB"/>
    <w:multiLevelType w:val="multilevel"/>
    <w:tmpl w:val="1B2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F77B27"/>
    <w:multiLevelType w:val="multilevel"/>
    <w:tmpl w:val="D386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2A0D03"/>
    <w:multiLevelType w:val="multilevel"/>
    <w:tmpl w:val="B29C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508CD"/>
    <w:multiLevelType w:val="multilevel"/>
    <w:tmpl w:val="A212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6D78AC"/>
    <w:multiLevelType w:val="multilevel"/>
    <w:tmpl w:val="7A1E4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55495D"/>
    <w:multiLevelType w:val="multilevel"/>
    <w:tmpl w:val="56B8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C75F94"/>
    <w:multiLevelType w:val="multilevel"/>
    <w:tmpl w:val="03D6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844CAD"/>
    <w:multiLevelType w:val="multilevel"/>
    <w:tmpl w:val="9F1A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0285149">
    <w:abstractNumId w:val="25"/>
  </w:num>
  <w:num w:numId="2" w16cid:durableId="972758614">
    <w:abstractNumId w:val="20"/>
  </w:num>
  <w:num w:numId="3" w16cid:durableId="1038091642">
    <w:abstractNumId w:val="30"/>
  </w:num>
  <w:num w:numId="4" w16cid:durableId="1150975673">
    <w:abstractNumId w:val="16"/>
  </w:num>
  <w:num w:numId="5" w16cid:durableId="334504766">
    <w:abstractNumId w:val="22"/>
  </w:num>
  <w:num w:numId="6" w16cid:durableId="875658232">
    <w:abstractNumId w:val="4"/>
  </w:num>
  <w:num w:numId="7" w16cid:durableId="398137513">
    <w:abstractNumId w:val="21"/>
  </w:num>
  <w:num w:numId="8" w16cid:durableId="274488863">
    <w:abstractNumId w:val="10"/>
  </w:num>
  <w:num w:numId="9" w16cid:durableId="1982031105">
    <w:abstractNumId w:val="9"/>
  </w:num>
  <w:num w:numId="10" w16cid:durableId="2121483099">
    <w:abstractNumId w:val="11"/>
  </w:num>
  <w:num w:numId="11" w16cid:durableId="125204582">
    <w:abstractNumId w:val="14"/>
  </w:num>
  <w:num w:numId="12" w16cid:durableId="910772091">
    <w:abstractNumId w:val="6"/>
  </w:num>
  <w:num w:numId="13" w16cid:durableId="1122114638">
    <w:abstractNumId w:val="28"/>
  </w:num>
  <w:num w:numId="14" w16cid:durableId="212081350">
    <w:abstractNumId w:val="23"/>
  </w:num>
  <w:num w:numId="15" w16cid:durableId="1596862966">
    <w:abstractNumId w:val="5"/>
  </w:num>
  <w:num w:numId="16" w16cid:durableId="1795979760">
    <w:abstractNumId w:val="29"/>
  </w:num>
  <w:num w:numId="17" w16cid:durableId="1107115612">
    <w:abstractNumId w:val="15"/>
  </w:num>
  <w:num w:numId="18" w16cid:durableId="196116241">
    <w:abstractNumId w:val="2"/>
  </w:num>
  <w:num w:numId="19" w16cid:durableId="302002709">
    <w:abstractNumId w:val="19"/>
  </w:num>
  <w:num w:numId="20" w16cid:durableId="262419953">
    <w:abstractNumId w:val="13"/>
  </w:num>
  <w:num w:numId="21" w16cid:durableId="186262019">
    <w:abstractNumId w:val="17"/>
  </w:num>
  <w:num w:numId="22" w16cid:durableId="2053386789">
    <w:abstractNumId w:val="24"/>
  </w:num>
  <w:num w:numId="23" w16cid:durableId="2067219817">
    <w:abstractNumId w:val="27"/>
  </w:num>
  <w:num w:numId="24" w16cid:durableId="173764335">
    <w:abstractNumId w:val="1"/>
  </w:num>
  <w:num w:numId="25" w16cid:durableId="213346713">
    <w:abstractNumId w:val="18"/>
  </w:num>
  <w:num w:numId="26" w16cid:durableId="1473138232">
    <w:abstractNumId w:val="0"/>
  </w:num>
  <w:num w:numId="27" w16cid:durableId="2116706280">
    <w:abstractNumId w:val="3"/>
  </w:num>
  <w:num w:numId="28" w16cid:durableId="598370467">
    <w:abstractNumId w:val="26"/>
  </w:num>
  <w:num w:numId="29" w16cid:durableId="32001029">
    <w:abstractNumId w:val="31"/>
  </w:num>
  <w:num w:numId="30" w16cid:durableId="463623870">
    <w:abstractNumId w:val="7"/>
  </w:num>
  <w:num w:numId="31" w16cid:durableId="1816028033">
    <w:abstractNumId w:val="8"/>
  </w:num>
  <w:num w:numId="32" w16cid:durableId="1126004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15A"/>
    <w:rsid w:val="00007710"/>
    <w:rsid w:val="0004426F"/>
    <w:rsid w:val="000729D0"/>
    <w:rsid w:val="0009110A"/>
    <w:rsid w:val="00105EAF"/>
    <w:rsid w:val="001E7FFD"/>
    <w:rsid w:val="00204AE4"/>
    <w:rsid w:val="002B40F5"/>
    <w:rsid w:val="002F1497"/>
    <w:rsid w:val="00416807"/>
    <w:rsid w:val="00431B64"/>
    <w:rsid w:val="004B76B2"/>
    <w:rsid w:val="005A0951"/>
    <w:rsid w:val="005E4B44"/>
    <w:rsid w:val="0067148C"/>
    <w:rsid w:val="006B3A9B"/>
    <w:rsid w:val="00733937"/>
    <w:rsid w:val="00772239"/>
    <w:rsid w:val="007A267E"/>
    <w:rsid w:val="007C12A0"/>
    <w:rsid w:val="007C5194"/>
    <w:rsid w:val="007F426F"/>
    <w:rsid w:val="00810600"/>
    <w:rsid w:val="0084099B"/>
    <w:rsid w:val="008B5666"/>
    <w:rsid w:val="008E5832"/>
    <w:rsid w:val="009341E2"/>
    <w:rsid w:val="009B715A"/>
    <w:rsid w:val="00A77FF8"/>
    <w:rsid w:val="00A961C8"/>
    <w:rsid w:val="00AA4CA6"/>
    <w:rsid w:val="00AD231A"/>
    <w:rsid w:val="00BE1ABF"/>
    <w:rsid w:val="00C22969"/>
    <w:rsid w:val="00C4607C"/>
    <w:rsid w:val="00C64225"/>
    <w:rsid w:val="00C76A7F"/>
    <w:rsid w:val="00D37871"/>
    <w:rsid w:val="00D546BA"/>
    <w:rsid w:val="00E07AC8"/>
    <w:rsid w:val="00EB1593"/>
    <w:rsid w:val="00F4497B"/>
    <w:rsid w:val="00F8794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532F76"/>
  <w15:chartTrackingRefBased/>
  <w15:docId w15:val="{3D30B02E-A039-421E-AFFB-215B86E49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F14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9B715A"/>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link w:val="Ttulo3Car"/>
    <w:uiPriority w:val="9"/>
    <w:qFormat/>
    <w:rsid w:val="009B715A"/>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9B715A"/>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9B715A"/>
    <w:rPr>
      <w:rFonts w:ascii="Times New Roman" w:eastAsia="Times New Roman" w:hAnsi="Times New Roman" w:cs="Times New Roman"/>
      <w:b/>
      <w:bCs/>
      <w:sz w:val="27"/>
      <w:szCs w:val="27"/>
      <w:lang w:eastAsia="es-MX"/>
    </w:rPr>
  </w:style>
  <w:style w:type="paragraph" w:styleId="NormalWeb">
    <w:name w:val="Normal (Web)"/>
    <w:basedOn w:val="Normal"/>
    <w:uiPriority w:val="99"/>
    <w:unhideWhenUsed/>
    <w:rsid w:val="009B715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9B715A"/>
    <w:rPr>
      <w:b/>
      <w:bCs/>
    </w:rPr>
  </w:style>
  <w:style w:type="character" w:styleId="Hipervnculo">
    <w:name w:val="Hyperlink"/>
    <w:basedOn w:val="Fuentedeprrafopredeter"/>
    <w:uiPriority w:val="99"/>
    <w:unhideWhenUsed/>
    <w:rsid w:val="009B715A"/>
    <w:rPr>
      <w:color w:val="0563C1" w:themeColor="hyperlink"/>
      <w:u w:val="single"/>
    </w:rPr>
  </w:style>
  <w:style w:type="character" w:customStyle="1" w:styleId="Mencinsinresolver1">
    <w:name w:val="Mención sin resolver1"/>
    <w:basedOn w:val="Fuentedeprrafopredeter"/>
    <w:uiPriority w:val="99"/>
    <w:semiHidden/>
    <w:unhideWhenUsed/>
    <w:rsid w:val="009B715A"/>
    <w:rPr>
      <w:color w:val="605E5C"/>
      <w:shd w:val="clear" w:color="auto" w:fill="E1DFDD"/>
    </w:rPr>
  </w:style>
  <w:style w:type="paragraph" w:styleId="HTMLconformatoprevio">
    <w:name w:val="HTML Preformatted"/>
    <w:basedOn w:val="Normal"/>
    <w:link w:val="HTMLconformatoprevioCar"/>
    <w:uiPriority w:val="99"/>
    <w:semiHidden/>
    <w:unhideWhenUsed/>
    <w:rsid w:val="00C6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C64225"/>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C64225"/>
    <w:rPr>
      <w:rFonts w:ascii="Courier New" w:eastAsia="Times New Roman" w:hAnsi="Courier New" w:cs="Courier New"/>
      <w:sz w:val="20"/>
      <w:szCs w:val="20"/>
    </w:rPr>
  </w:style>
  <w:style w:type="character" w:customStyle="1" w:styleId="hljs-selector-tag">
    <w:name w:val="hljs-selector-tag"/>
    <w:basedOn w:val="Fuentedeprrafopredeter"/>
    <w:rsid w:val="00C64225"/>
  </w:style>
  <w:style w:type="character" w:customStyle="1" w:styleId="hljs-string">
    <w:name w:val="hljs-string"/>
    <w:basedOn w:val="Fuentedeprrafopredeter"/>
    <w:rsid w:val="00C64225"/>
  </w:style>
  <w:style w:type="character" w:styleId="nfasis">
    <w:name w:val="Emphasis"/>
    <w:basedOn w:val="Fuentedeprrafopredeter"/>
    <w:uiPriority w:val="20"/>
    <w:qFormat/>
    <w:rsid w:val="00D37871"/>
    <w:rPr>
      <w:i/>
      <w:iCs/>
    </w:rPr>
  </w:style>
  <w:style w:type="character" w:styleId="Hipervnculovisitado">
    <w:name w:val="FollowedHyperlink"/>
    <w:basedOn w:val="Fuentedeprrafopredeter"/>
    <w:uiPriority w:val="99"/>
    <w:semiHidden/>
    <w:unhideWhenUsed/>
    <w:rsid w:val="006B3A9B"/>
    <w:rPr>
      <w:color w:val="954F72" w:themeColor="followedHyperlink"/>
      <w:u w:val="single"/>
    </w:rPr>
  </w:style>
  <w:style w:type="character" w:customStyle="1" w:styleId="hljs-keyword">
    <w:name w:val="hljs-keyword"/>
    <w:basedOn w:val="Fuentedeprrafopredeter"/>
    <w:rsid w:val="00C22969"/>
  </w:style>
  <w:style w:type="character" w:customStyle="1" w:styleId="Ttulo1Car">
    <w:name w:val="Título 1 Car"/>
    <w:basedOn w:val="Fuentedeprrafopredeter"/>
    <w:link w:val="Ttulo1"/>
    <w:uiPriority w:val="9"/>
    <w:rsid w:val="002F149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C12A0"/>
    <w:pPr>
      <w:ind w:left="720"/>
      <w:contextualSpacing/>
    </w:pPr>
  </w:style>
  <w:style w:type="character" w:customStyle="1" w:styleId="hljs-selector-pseudo">
    <w:name w:val="hljs-selector-pseudo"/>
    <w:basedOn w:val="Fuentedeprrafopredeter"/>
    <w:rsid w:val="00105EAF"/>
  </w:style>
  <w:style w:type="character" w:customStyle="1" w:styleId="hljs-attribute">
    <w:name w:val="hljs-attribute"/>
    <w:basedOn w:val="Fuentedeprrafopredeter"/>
    <w:rsid w:val="00105EAF"/>
  </w:style>
  <w:style w:type="character" w:customStyle="1" w:styleId="hljs-builtin">
    <w:name w:val="hljs-built_in"/>
    <w:basedOn w:val="Fuentedeprrafopredeter"/>
    <w:rsid w:val="00105EAF"/>
  </w:style>
  <w:style w:type="character" w:customStyle="1" w:styleId="hljs-number">
    <w:name w:val="hljs-number"/>
    <w:basedOn w:val="Fuentedeprrafopredeter"/>
    <w:rsid w:val="00105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6818">
      <w:bodyDiv w:val="1"/>
      <w:marLeft w:val="0"/>
      <w:marRight w:val="0"/>
      <w:marTop w:val="0"/>
      <w:marBottom w:val="0"/>
      <w:divBdr>
        <w:top w:val="none" w:sz="0" w:space="0" w:color="auto"/>
        <w:left w:val="none" w:sz="0" w:space="0" w:color="auto"/>
        <w:bottom w:val="none" w:sz="0" w:space="0" w:color="auto"/>
        <w:right w:val="none" w:sz="0" w:space="0" w:color="auto"/>
      </w:divBdr>
    </w:div>
    <w:div w:id="211120380">
      <w:bodyDiv w:val="1"/>
      <w:marLeft w:val="0"/>
      <w:marRight w:val="0"/>
      <w:marTop w:val="0"/>
      <w:marBottom w:val="0"/>
      <w:divBdr>
        <w:top w:val="none" w:sz="0" w:space="0" w:color="auto"/>
        <w:left w:val="none" w:sz="0" w:space="0" w:color="auto"/>
        <w:bottom w:val="none" w:sz="0" w:space="0" w:color="auto"/>
        <w:right w:val="none" w:sz="0" w:space="0" w:color="auto"/>
      </w:divBdr>
    </w:div>
    <w:div w:id="283930749">
      <w:bodyDiv w:val="1"/>
      <w:marLeft w:val="0"/>
      <w:marRight w:val="0"/>
      <w:marTop w:val="0"/>
      <w:marBottom w:val="0"/>
      <w:divBdr>
        <w:top w:val="none" w:sz="0" w:space="0" w:color="auto"/>
        <w:left w:val="none" w:sz="0" w:space="0" w:color="auto"/>
        <w:bottom w:val="none" w:sz="0" w:space="0" w:color="auto"/>
        <w:right w:val="none" w:sz="0" w:space="0" w:color="auto"/>
      </w:divBdr>
    </w:div>
    <w:div w:id="330261623">
      <w:bodyDiv w:val="1"/>
      <w:marLeft w:val="0"/>
      <w:marRight w:val="0"/>
      <w:marTop w:val="0"/>
      <w:marBottom w:val="0"/>
      <w:divBdr>
        <w:top w:val="none" w:sz="0" w:space="0" w:color="auto"/>
        <w:left w:val="none" w:sz="0" w:space="0" w:color="auto"/>
        <w:bottom w:val="none" w:sz="0" w:space="0" w:color="auto"/>
        <w:right w:val="none" w:sz="0" w:space="0" w:color="auto"/>
      </w:divBdr>
    </w:div>
    <w:div w:id="458454337">
      <w:bodyDiv w:val="1"/>
      <w:marLeft w:val="0"/>
      <w:marRight w:val="0"/>
      <w:marTop w:val="0"/>
      <w:marBottom w:val="0"/>
      <w:divBdr>
        <w:top w:val="none" w:sz="0" w:space="0" w:color="auto"/>
        <w:left w:val="none" w:sz="0" w:space="0" w:color="auto"/>
        <w:bottom w:val="none" w:sz="0" w:space="0" w:color="auto"/>
        <w:right w:val="none" w:sz="0" w:space="0" w:color="auto"/>
      </w:divBdr>
    </w:div>
    <w:div w:id="490945648">
      <w:bodyDiv w:val="1"/>
      <w:marLeft w:val="0"/>
      <w:marRight w:val="0"/>
      <w:marTop w:val="0"/>
      <w:marBottom w:val="0"/>
      <w:divBdr>
        <w:top w:val="none" w:sz="0" w:space="0" w:color="auto"/>
        <w:left w:val="none" w:sz="0" w:space="0" w:color="auto"/>
        <w:bottom w:val="none" w:sz="0" w:space="0" w:color="auto"/>
        <w:right w:val="none" w:sz="0" w:space="0" w:color="auto"/>
      </w:divBdr>
    </w:div>
    <w:div w:id="660356449">
      <w:bodyDiv w:val="1"/>
      <w:marLeft w:val="0"/>
      <w:marRight w:val="0"/>
      <w:marTop w:val="0"/>
      <w:marBottom w:val="0"/>
      <w:divBdr>
        <w:top w:val="none" w:sz="0" w:space="0" w:color="auto"/>
        <w:left w:val="none" w:sz="0" w:space="0" w:color="auto"/>
        <w:bottom w:val="none" w:sz="0" w:space="0" w:color="auto"/>
        <w:right w:val="none" w:sz="0" w:space="0" w:color="auto"/>
      </w:divBdr>
    </w:div>
    <w:div w:id="704330990">
      <w:bodyDiv w:val="1"/>
      <w:marLeft w:val="0"/>
      <w:marRight w:val="0"/>
      <w:marTop w:val="0"/>
      <w:marBottom w:val="0"/>
      <w:divBdr>
        <w:top w:val="none" w:sz="0" w:space="0" w:color="auto"/>
        <w:left w:val="none" w:sz="0" w:space="0" w:color="auto"/>
        <w:bottom w:val="none" w:sz="0" w:space="0" w:color="auto"/>
        <w:right w:val="none" w:sz="0" w:space="0" w:color="auto"/>
      </w:divBdr>
      <w:divsChild>
        <w:div w:id="1175650592">
          <w:marLeft w:val="0"/>
          <w:marRight w:val="0"/>
          <w:marTop w:val="0"/>
          <w:marBottom w:val="0"/>
          <w:divBdr>
            <w:top w:val="none" w:sz="0" w:space="0" w:color="auto"/>
            <w:left w:val="none" w:sz="0" w:space="0" w:color="auto"/>
            <w:bottom w:val="none" w:sz="0" w:space="0" w:color="auto"/>
            <w:right w:val="none" w:sz="0" w:space="0" w:color="auto"/>
          </w:divBdr>
          <w:divsChild>
            <w:div w:id="1049108791">
              <w:marLeft w:val="0"/>
              <w:marRight w:val="0"/>
              <w:marTop w:val="0"/>
              <w:marBottom w:val="0"/>
              <w:divBdr>
                <w:top w:val="none" w:sz="0" w:space="0" w:color="auto"/>
                <w:left w:val="none" w:sz="0" w:space="0" w:color="auto"/>
                <w:bottom w:val="none" w:sz="0" w:space="0" w:color="auto"/>
                <w:right w:val="none" w:sz="0" w:space="0" w:color="auto"/>
              </w:divBdr>
            </w:div>
            <w:div w:id="1392122549">
              <w:marLeft w:val="0"/>
              <w:marRight w:val="0"/>
              <w:marTop w:val="0"/>
              <w:marBottom w:val="0"/>
              <w:divBdr>
                <w:top w:val="none" w:sz="0" w:space="0" w:color="auto"/>
                <w:left w:val="none" w:sz="0" w:space="0" w:color="auto"/>
                <w:bottom w:val="none" w:sz="0" w:space="0" w:color="auto"/>
                <w:right w:val="none" w:sz="0" w:space="0" w:color="auto"/>
              </w:divBdr>
            </w:div>
            <w:div w:id="760764394">
              <w:marLeft w:val="0"/>
              <w:marRight w:val="0"/>
              <w:marTop w:val="0"/>
              <w:marBottom w:val="0"/>
              <w:divBdr>
                <w:top w:val="none" w:sz="0" w:space="0" w:color="auto"/>
                <w:left w:val="none" w:sz="0" w:space="0" w:color="auto"/>
                <w:bottom w:val="none" w:sz="0" w:space="0" w:color="auto"/>
                <w:right w:val="none" w:sz="0" w:space="0" w:color="auto"/>
              </w:divBdr>
            </w:div>
            <w:div w:id="1411388170">
              <w:marLeft w:val="0"/>
              <w:marRight w:val="0"/>
              <w:marTop w:val="0"/>
              <w:marBottom w:val="0"/>
              <w:divBdr>
                <w:top w:val="none" w:sz="0" w:space="0" w:color="auto"/>
                <w:left w:val="none" w:sz="0" w:space="0" w:color="auto"/>
                <w:bottom w:val="none" w:sz="0" w:space="0" w:color="auto"/>
                <w:right w:val="none" w:sz="0" w:space="0" w:color="auto"/>
              </w:divBdr>
            </w:div>
            <w:div w:id="1752584629">
              <w:marLeft w:val="0"/>
              <w:marRight w:val="0"/>
              <w:marTop w:val="0"/>
              <w:marBottom w:val="0"/>
              <w:divBdr>
                <w:top w:val="none" w:sz="0" w:space="0" w:color="auto"/>
                <w:left w:val="none" w:sz="0" w:space="0" w:color="auto"/>
                <w:bottom w:val="none" w:sz="0" w:space="0" w:color="auto"/>
                <w:right w:val="none" w:sz="0" w:space="0" w:color="auto"/>
              </w:divBdr>
            </w:div>
            <w:div w:id="825246267">
              <w:marLeft w:val="0"/>
              <w:marRight w:val="0"/>
              <w:marTop w:val="0"/>
              <w:marBottom w:val="0"/>
              <w:divBdr>
                <w:top w:val="none" w:sz="0" w:space="0" w:color="auto"/>
                <w:left w:val="none" w:sz="0" w:space="0" w:color="auto"/>
                <w:bottom w:val="none" w:sz="0" w:space="0" w:color="auto"/>
                <w:right w:val="none" w:sz="0" w:space="0" w:color="auto"/>
              </w:divBdr>
            </w:div>
            <w:div w:id="2102531270">
              <w:marLeft w:val="0"/>
              <w:marRight w:val="0"/>
              <w:marTop w:val="0"/>
              <w:marBottom w:val="0"/>
              <w:divBdr>
                <w:top w:val="none" w:sz="0" w:space="0" w:color="auto"/>
                <w:left w:val="none" w:sz="0" w:space="0" w:color="auto"/>
                <w:bottom w:val="none" w:sz="0" w:space="0" w:color="auto"/>
                <w:right w:val="none" w:sz="0" w:space="0" w:color="auto"/>
              </w:divBdr>
            </w:div>
            <w:div w:id="2094624757">
              <w:marLeft w:val="0"/>
              <w:marRight w:val="0"/>
              <w:marTop w:val="0"/>
              <w:marBottom w:val="0"/>
              <w:divBdr>
                <w:top w:val="none" w:sz="0" w:space="0" w:color="auto"/>
                <w:left w:val="none" w:sz="0" w:space="0" w:color="auto"/>
                <w:bottom w:val="none" w:sz="0" w:space="0" w:color="auto"/>
                <w:right w:val="none" w:sz="0" w:space="0" w:color="auto"/>
              </w:divBdr>
            </w:div>
            <w:div w:id="751124957">
              <w:marLeft w:val="0"/>
              <w:marRight w:val="0"/>
              <w:marTop w:val="0"/>
              <w:marBottom w:val="0"/>
              <w:divBdr>
                <w:top w:val="none" w:sz="0" w:space="0" w:color="auto"/>
                <w:left w:val="none" w:sz="0" w:space="0" w:color="auto"/>
                <w:bottom w:val="none" w:sz="0" w:space="0" w:color="auto"/>
                <w:right w:val="none" w:sz="0" w:space="0" w:color="auto"/>
              </w:divBdr>
            </w:div>
            <w:div w:id="118890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7780">
      <w:bodyDiv w:val="1"/>
      <w:marLeft w:val="0"/>
      <w:marRight w:val="0"/>
      <w:marTop w:val="0"/>
      <w:marBottom w:val="0"/>
      <w:divBdr>
        <w:top w:val="none" w:sz="0" w:space="0" w:color="auto"/>
        <w:left w:val="none" w:sz="0" w:space="0" w:color="auto"/>
        <w:bottom w:val="none" w:sz="0" w:space="0" w:color="auto"/>
        <w:right w:val="none" w:sz="0" w:space="0" w:color="auto"/>
      </w:divBdr>
    </w:div>
    <w:div w:id="780145956">
      <w:bodyDiv w:val="1"/>
      <w:marLeft w:val="0"/>
      <w:marRight w:val="0"/>
      <w:marTop w:val="0"/>
      <w:marBottom w:val="0"/>
      <w:divBdr>
        <w:top w:val="none" w:sz="0" w:space="0" w:color="auto"/>
        <w:left w:val="none" w:sz="0" w:space="0" w:color="auto"/>
        <w:bottom w:val="none" w:sz="0" w:space="0" w:color="auto"/>
        <w:right w:val="none" w:sz="0" w:space="0" w:color="auto"/>
      </w:divBdr>
    </w:div>
    <w:div w:id="782767695">
      <w:bodyDiv w:val="1"/>
      <w:marLeft w:val="0"/>
      <w:marRight w:val="0"/>
      <w:marTop w:val="0"/>
      <w:marBottom w:val="0"/>
      <w:divBdr>
        <w:top w:val="none" w:sz="0" w:space="0" w:color="auto"/>
        <w:left w:val="none" w:sz="0" w:space="0" w:color="auto"/>
        <w:bottom w:val="none" w:sz="0" w:space="0" w:color="auto"/>
        <w:right w:val="none" w:sz="0" w:space="0" w:color="auto"/>
      </w:divBdr>
      <w:divsChild>
        <w:div w:id="1322152609">
          <w:marLeft w:val="0"/>
          <w:marRight w:val="0"/>
          <w:marTop w:val="0"/>
          <w:marBottom w:val="0"/>
          <w:divBdr>
            <w:top w:val="none" w:sz="0" w:space="0" w:color="auto"/>
            <w:left w:val="none" w:sz="0" w:space="0" w:color="auto"/>
            <w:bottom w:val="none" w:sz="0" w:space="0" w:color="auto"/>
            <w:right w:val="none" w:sz="0" w:space="0" w:color="auto"/>
          </w:divBdr>
          <w:divsChild>
            <w:div w:id="2090345811">
              <w:marLeft w:val="0"/>
              <w:marRight w:val="0"/>
              <w:marTop w:val="0"/>
              <w:marBottom w:val="0"/>
              <w:divBdr>
                <w:top w:val="none" w:sz="0" w:space="0" w:color="auto"/>
                <w:left w:val="none" w:sz="0" w:space="0" w:color="auto"/>
                <w:bottom w:val="none" w:sz="0" w:space="0" w:color="auto"/>
                <w:right w:val="none" w:sz="0" w:space="0" w:color="auto"/>
              </w:divBdr>
            </w:div>
            <w:div w:id="2061710445">
              <w:marLeft w:val="0"/>
              <w:marRight w:val="0"/>
              <w:marTop w:val="0"/>
              <w:marBottom w:val="0"/>
              <w:divBdr>
                <w:top w:val="none" w:sz="0" w:space="0" w:color="auto"/>
                <w:left w:val="none" w:sz="0" w:space="0" w:color="auto"/>
                <w:bottom w:val="none" w:sz="0" w:space="0" w:color="auto"/>
                <w:right w:val="none" w:sz="0" w:space="0" w:color="auto"/>
              </w:divBdr>
            </w:div>
            <w:div w:id="1428428422">
              <w:marLeft w:val="0"/>
              <w:marRight w:val="0"/>
              <w:marTop w:val="0"/>
              <w:marBottom w:val="0"/>
              <w:divBdr>
                <w:top w:val="none" w:sz="0" w:space="0" w:color="auto"/>
                <w:left w:val="none" w:sz="0" w:space="0" w:color="auto"/>
                <w:bottom w:val="none" w:sz="0" w:space="0" w:color="auto"/>
                <w:right w:val="none" w:sz="0" w:space="0" w:color="auto"/>
              </w:divBdr>
            </w:div>
            <w:div w:id="275062311">
              <w:marLeft w:val="0"/>
              <w:marRight w:val="0"/>
              <w:marTop w:val="0"/>
              <w:marBottom w:val="0"/>
              <w:divBdr>
                <w:top w:val="none" w:sz="0" w:space="0" w:color="auto"/>
                <w:left w:val="none" w:sz="0" w:space="0" w:color="auto"/>
                <w:bottom w:val="none" w:sz="0" w:space="0" w:color="auto"/>
                <w:right w:val="none" w:sz="0" w:space="0" w:color="auto"/>
              </w:divBdr>
            </w:div>
            <w:div w:id="10781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3150">
      <w:bodyDiv w:val="1"/>
      <w:marLeft w:val="0"/>
      <w:marRight w:val="0"/>
      <w:marTop w:val="0"/>
      <w:marBottom w:val="0"/>
      <w:divBdr>
        <w:top w:val="none" w:sz="0" w:space="0" w:color="auto"/>
        <w:left w:val="none" w:sz="0" w:space="0" w:color="auto"/>
        <w:bottom w:val="none" w:sz="0" w:space="0" w:color="auto"/>
        <w:right w:val="none" w:sz="0" w:space="0" w:color="auto"/>
      </w:divBdr>
    </w:div>
    <w:div w:id="991372845">
      <w:bodyDiv w:val="1"/>
      <w:marLeft w:val="0"/>
      <w:marRight w:val="0"/>
      <w:marTop w:val="0"/>
      <w:marBottom w:val="0"/>
      <w:divBdr>
        <w:top w:val="none" w:sz="0" w:space="0" w:color="auto"/>
        <w:left w:val="none" w:sz="0" w:space="0" w:color="auto"/>
        <w:bottom w:val="none" w:sz="0" w:space="0" w:color="auto"/>
        <w:right w:val="none" w:sz="0" w:space="0" w:color="auto"/>
      </w:divBdr>
      <w:divsChild>
        <w:div w:id="1098330337">
          <w:marLeft w:val="0"/>
          <w:marRight w:val="0"/>
          <w:marTop w:val="0"/>
          <w:marBottom w:val="0"/>
          <w:divBdr>
            <w:top w:val="none" w:sz="0" w:space="0" w:color="auto"/>
            <w:left w:val="none" w:sz="0" w:space="0" w:color="auto"/>
            <w:bottom w:val="none" w:sz="0" w:space="0" w:color="auto"/>
            <w:right w:val="none" w:sz="0" w:space="0" w:color="auto"/>
          </w:divBdr>
          <w:divsChild>
            <w:div w:id="30422560">
              <w:marLeft w:val="0"/>
              <w:marRight w:val="0"/>
              <w:marTop w:val="0"/>
              <w:marBottom w:val="0"/>
              <w:divBdr>
                <w:top w:val="none" w:sz="0" w:space="0" w:color="auto"/>
                <w:left w:val="none" w:sz="0" w:space="0" w:color="auto"/>
                <w:bottom w:val="none" w:sz="0" w:space="0" w:color="auto"/>
                <w:right w:val="none" w:sz="0" w:space="0" w:color="auto"/>
              </w:divBdr>
            </w:div>
            <w:div w:id="1968273049">
              <w:marLeft w:val="0"/>
              <w:marRight w:val="0"/>
              <w:marTop w:val="0"/>
              <w:marBottom w:val="0"/>
              <w:divBdr>
                <w:top w:val="none" w:sz="0" w:space="0" w:color="auto"/>
                <w:left w:val="none" w:sz="0" w:space="0" w:color="auto"/>
                <w:bottom w:val="none" w:sz="0" w:space="0" w:color="auto"/>
                <w:right w:val="none" w:sz="0" w:space="0" w:color="auto"/>
              </w:divBdr>
            </w:div>
            <w:div w:id="2099204812">
              <w:marLeft w:val="0"/>
              <w:marRight w:val="0"/>
              <w:marTop w:val="0"/>
              <w:marBottom w:val="0"/>
              <w:divBdr>
                <w:top w:val="none" w:sz="0" w:space="0" w:color="auto"/>
                <w:left w:val="none" w:sz="0" w:space="0" w:color="auto"/>
                <w:bottom w:val="none" w:sz="0" w:space="0" w:color="auto"/>
                <w:right w:val="none" w:sz="0" w:space="0" w:color="auto"/>
              </w:divBdr>
            </w:div>
            <w:div w:id="1800757290">
              <w:marLeft w:val="0"/>
              <w:marRight w:val="0"/>
              <w:marTop w:val="0"/>
              <w:marBottom w:val="0"/>
              <w:divBdr>
                <w:top w:val="none" w:sz="0" w:space="0" w:color="auto"/>
                <w:left w:val="none" w:sz="0" w:space="0" w:color="auto"/>
                <w:bottom w:val="none" w:sz="0" w:space="0" w:color="auto"/>
                <w:right w:val="none" w:sz="0" w:space="0" w:color="auto"/>
              </w:divBdr>
            </w:div>
            <w:div w:id="1547330578">
              <w:marLeft w:val="0"/>
              <w:marRight w:val="0"/>
              <w:marTop w:val="0"/>
              <w:marBottom w:val="0"/>
              <w:divBdr>
                <w:top w:val="none" w:sz="0" w:space="0" w:color="auto"/>
                <w:left w:val="none" w:sz="0" w:space="0" w:color="auto"/>
                <w:bottom w:val="none" w:sz="0" w:space="0" w:color="auto"/>
                <w:right w:val="none" w:sz="0" w:space="0" w:color="auto"/>
              </w:divBdr>
            </w:div>
            <w:div w:id="612326145">
              <w:marLeft w:val="0"/>
              <w:marRight w:val="0"/>
              <w:marTop w:val="0"/>
              <w:marBottom w:val="0"/>
              <w:divBdr>
                <w:top w:val="none" w:sz="0" w:space="0" w:color="auto"/>
                <w:left w:val="none" w:sz="0" w:space="0" w:color="auto"/>
                <w:bottom w:val="none" w:sz="0" w:space="0" w:color="auto"/>
                <w:right w:val="none" w:sz="0" w:space="0" w:color="auto"/>
              </w:divBdr>
            </w:div>
            <w:div w:id="1742214585">
              <w:marLeft w:val="0"/>
              <w:marRight w:val="0"/>
              <w:marTop w:val="0"/>
              <w:marBottom w:val="0"/>
              <w:divBdr>
                <w:top w:val="none" w:sz="0" w:space="0" w:color="auto"/>
                <w:left w:val="none" w:sz="0" w:space="0" w:color="auto"/>
                <w:bottom w:val="none" w:sz="0" w:space="0" w:color="auto"/>
                <w:right w:val="none" w:sz="0" w:space="0" w:color="auto"/>
              </w:divBdr>
            </w:div>
            <w:div w:id="1567762030">
              <w:marLeft w:val="0"/>
              <w:marRight w:val="0"/>
              <w:marTop w:val="0"/>
              <w:marBottom w:val="0"/>
              <w:divBdr>
                <w:top w:val="none" w:sz="0" w:space="0" w:color="auto"/>
                <w:left w:val="none" w:sz="0" w:space="0" w:color="auto"/>
                <w:bottom w:val="none" w:sz="0" w:space="0" w:color="auto"/>
                <w:right w:val="none" w:sz="0" w:space="0" w:color="auto"/>
              </w:divBdr>
            </w:div>
            <w:div w:id="1377586473">
              <w:marLeft w:val="0"/>
              <w:marRight w:val="0"/>
              <w:marTop w:val="0"/>
              <w:marBottom w:val="0"/>
              <w:divBdr>
                <w:top w:val="none" w:sz="0" w:space="0" w:color="auto"/>
                <w:left w:val="none" w:sz="0" w:space="0" w:color="auto"/>
                <w:bottom w:val="none" w:sz="0" w:space="0" w:color="auto"/>
                <w:right w:val="none" w:sz="0" w:space="0" w:color="auto"/>
              </w:divBdr>
            </w:div>
            <w:div w:id="11339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49644">
      <w:bodyDiv w:val="1"/>
      <w:marLeft w:val="0"/>
      <w:marRight w:val="0"/>
      <w:marTop w:val="0"/>
      <w:marBottom w:val="0"/>
      <w:divBdr>
        <w:top w:val="none" w:sz="0" w:space="0" w:color="auto"/>
        <w:left w:val="none" w:sz="0" w:space="0" w:color="auto"/>
        <w:bottom w:val="none" w:sz="0" w:space="0" w:color="auto"/>
        <w:right w:val="none" w:sz="0" w:space="0" w:color="auto"/>
      </w:divBdr>
    </w:div>
    <w:div w:id="1039630130">
      <w:bodyDiv w:val="1"/>
      <w:marLeft w:val="0"/>
      <w:marRight w:val="0"/>
      <w:marTop w:val="0"/>
      <w:marBottom w:val="0"/>
      <w:divBdr>
        <w:top w:val="none" w:sz="0" w:space="0" w:color="auto"/>
        <w:left w:val="none" w:sz="0" w:space="0" w:color="auto"/>
        <w:bottom w:val="none" w:sz="0" w:space="0" w:color="auto"/>
        <w:right w:val="none" w:sz="0" w:space="0" w:color="auto"/>
      </w:divBdr>
      <w:divsChild>
        <w:div w:id="523249178">
          <w:marLeft w:val="0"/>
          <w:marRight w:val="0"/>
          <w:marTop w:val="0"/>
          <w:marBottom w:val="0"/>
          <w:divBdr>
            <w:top w:val="none" w:sz="0" w:space="0" w:color="auto"/>
            <w:left w:val="none" w:sz="0" w:space="0" w:color="auto"/>
            <w:bottom w:val="none" w:sz="0" w:space="0" w:color="auto"/>
            <w:right w:val="none" w:sz="0" w:space="0" w:color="auto"/>
          </w:divBdr>
          <w:divsChild>
            <w:div w:id="543756756">
              <w:marLeft w:val="0"/>
              <w:marRight w:val="0"/>
              <w:marTop w:val="0"/>
              <w:marBottom w:val="0"/>
              <w:divBdr>
                <w:top w:val="none" w:sz="0" w:space="0" w:color="auto"/>
                <w:left w:val="none" w:sz="0" w:space="0" w:color="auto"/>
                <w:bottom w:val="none" w:sz="0" w:space="0" w:color="auto"/>
                <w:right w:val="none" w:sz="0" w:space="0" w:color="auto"/>
              </w:divBdr>
            </w:div>
            <w:div w:id="18356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0228">
      <w:bodyDiv w:val="1"/>
      <w:marLeft w:val="0"/>
      <w:marRight w:val="0"/>
      <w:marTop w:val="0"/>
      <w:marBottom w:val="0"/>
      <w:divBdr>
        <w:top w:val="none" w:sz="0" w:space="0" w:color="auto"/>
        <w:left w:val="none" w:sz="0" w:space="0" w:color="auto"/>
        <w:bottom w:val="none" w:sz="0" w:space="0" w:color="auto"/>
        <w:right w:val="none" w:sz="0" w:space="0" w:color="auto"/>
      </w:divBdr>
    </w:div>
    <w:div w:id="1086658179">
      <w:bodyDiv w:val="1"/>
      <w:marLeft w:val="0"/>
      <w:marRight w:val="0"/>
      <w:marTop w:val="0"/>
      <w:marBottom w:val="0"/>
      <w:divBdr>
        <w:top w:val="none" w:sz="0" w:space="0" w:color="auto"/>
        <w:left w:val="none" w:sz="0" w:space="0" w:color="auto"/>
        <w:bottom w:val="none" w:sz="0" w:space="0" w:color="auto"/>
        <w:right w:val="none" w:sz="0" w:space="0" w:color="auto"/>
      </w:divBdr>
      <w:divsChild>
        <w:div w:id="1459034846">
          <w:marLeft w:val="0"/>
          <w:marRight w:val="0"/>
          <w:marTop w:val="0"/>
          <w:marBottom w:val="0"/>
          <w:divBdr>
            <w:top w:val="none" w:sz="0" w:space="0" w:color="auto"/>
            <w:left w:val="none" w:sz="0" w:space="0" w:color="auto"/>
            <w:bottom w:val="none" w:sz="0" w:space="0" w:color="auto"/>
            <w:right w:val="none" w:sz="0" w:space="0" w:color="auto"/>
          </w:divBdr>
          <w:divsChild>
            <w:div w:id="15699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842">
      <w:bodyDiv w:val="1"/>
      <w:marLeft w:val="0"/>
      <w:marRight w:val="0"/>
      <w:marTop w:val="0"/>
      <w:marBottom w:val="0"/>
      <w:divBdr>
        <w:top w:val="none" w:sz="0" w:space="0" w:color="auto"/>
        <w:left w:val="none" w:sz="0" w:space="0" w:color="auto"/>
        <w:bottom w:val="none" w:sz="0" w:space="0" w:color="auto"/>
        <w:right w:val="none" w:sz="0" w:space="0" w:color="auto"/>
      </w:divBdr>
    </w:div>
    <w:div w:id="1246065966">
      <w:bodyDiv w:val="1"/>
      <w:marLeft w:val="0"/>
      <w:marRight w:val="0"/>
      <w:marTop w:val="0"/>
      <w:marBottom w:val="0"/>
      <w:divBdr>
        <w:top w:val="none" w:sz="0" w:space="0" w:color="auto"/>
        <w:left w:val="none" w:sz="0" w:space="0" w:color="auto"/>
        <w:bottom w:val="none" w:sz="0" w:space="0" w:color="auto"/>
        <w:right w:val="none" w:sz="0" w:space="0" w:color="auto"/>
      </w:divBdr>
      <w:divsChild>
        <w:div w:id="1360548488">
          <w:marLeft w:val="0"/>
          <w:marRight w:val="0"/>
          <w:marTop w:val="0"/>
          <w:marBottom w:val="0"/>
          <w:divBdr>
            <w:top w:val="none" w:sz="0" w:space="0" w:color="auto"/>
            <w:left w:val="none" w:sz="0" w:space="0" w:color="auto"/>
            <w:bottom w:val="none" w:sz="0" w:space="0" w:color="auto"/>
            <w:right w:val="none" w:sz="0" w:space="0" w:color="auto"/>
          </w:divBdr>
          <w:divsChild>
            <w:div w:id="1439448174">
              <w:marLeft w:val="0"/>
              <w:marRight w:val="0"/>
              <w:marTop w:val="0"/>
              <w:marBottom w:val="0"/>
              <w:divBdr>
                <w:top w:val="none" w:sz="0" w:space="0" w:color="auto"/>
                <w:left w:val="none" w:sz="0" w:space="0" w:color="auto"/>
                <w:bottom w:val="none" w:sz="0" w:space="0" w:color="auto"/>
                <w:right w:val="none" w:sz="0" w:space="0" w:color="auto"/>
              </w:divBdr>
            </w:div>
            <w:div w:id="1335841913">
              <w:marLeft w:val="0"/>
              <w:marRight w:val="0"/>
              <w:marTop w:val="0"/>
              <w:marBottom w:val="0"/>
              <w:divBdr>
                <w:top w:val="none" w:sz="0" w:space="0" w:color="auto"/>
                <w:left w:val="none" w:sz="0" w:space="0" w:color="auto"/>
                <w:bottom w:val="none" w:sz="0" w:space="0" w:color="auto"/>
                <w:right w:val="none" w:sz="0" w:space="0" w:color="auto"/>
              </w:divBdr>
            </w:div>
            <w:div w:id="1122383511">
              <w:marLeft w:val="0"/>
              <w:marRight w:val="0"/>
              <w:marTop w:val="0"/>
              <w:marBottom w:val="0"/>
              <w:divBdr>
                <w:top w:val="none" w:sz="0" w:space="0" w:color="auto"/>
                <w:left w:val="none" w:sz="0" w:space="0" w:color="auto"/>
                <w:bottom w:val="none" w:sz="0" w:space="0" w:color="auto"/>
                <w:right w:val="none" w:sz="0" w:space="0" w:color="auto"/>
              </w:divBdr>
            </w:div>
            <w:div w:id="1487209354">
              <w:marLeft w:val="0"/>
              <w:marRight w:val="0"/>
              <w:marTop w:val="0"/>
              <w:marBottom w:val="0"/>
              <w:divBdr>
                <w:top w:val="none" w:sz="0" w:space="0" w:color="auto"/>
                <w:left w:val="none" w:sz="0" w:space="0" w:color="auto"/>
                <w:bottom w:val="none" w:sz="0" w:space="0" w:color="auto"/>
                <w:right w:val="none" w:sz="0" w:space="0" w:color="auto"/>
              </w:divBdr>
            </w:div>
            <w:div w:id="989599358">
              <w:marLeft w:val="0"/>
              <w:marRight w:val="0"/>
              <w:marTop w:val="0"/>
              <w:marBottom w:val="0"/>
              <w:divBdr>
                <w:top w:val="none" w:sz="0" w:space="0" w:color="auto"/>
                <w:left w:val="none" w:sz="0" w:space="0" w:color="auto"/>
                <w:bottom w:val="none" w:sz="0" w:space="0" w:color="auto"/>
                <w:right w:val="none" w:sz="0" w:space="0" w:color="auto"/>
              </w:divBdr>
            </w:div>
            <w:div w:id="1858736354">
              <w:marLeft w:val="0"/>
              <w:marRight w:val="0"/>
              <w:marTop w:val="0"/>
              <w:marBottom w:val="0"/>
              <w:divBdr>
                <w:top w:val="none" w:sz="0" w:space="0" w:color="auto"/>
                <w:left w:val="none" w:sz="0" w:space="0" w:color="auto"/>
                <w:bottom w:val="none" w:sz="0" w:space="0" w:color="auto"/>
                <w:right w:val="none" w:sz="0" w:space="0" w:color="auto"/>
              </w:divBdr>
            </w:div>
            <w:div w:id="10018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1913">
      <w:bodyDiv w:val="1"/>
      <w:marLeft w:val="0"/>
      <w:marRight w:val="0"/>
      <w:marTop w:val="0"/>
      <w:marBottom w:val="0"/>
      <w:divBdr>
        <w:top w:val="none" w:sz="0" w:space="0" w:color="auto"/>
        <w:left w:val="none" w:sz="0" w:space="0" w:color="auto"/>
        <w:bottom w:val="none" w:sz="0" w:space="0" w:color="auto"/>
        <w:right w:val="none" w:sz="0" w:space="0" w:color="auto"/>
      </w:divBdr>
      <w:divsChild>
        <w:div w:id="31003721">
          <w:marLeft w:val="0"/>
          <w:marRight w:val="0"/>
          <w:marTop w:val="0"/>
          <w:marBottom w:val="0"/>
          <w:divBdr>
            <w:top w:val="none" w:sz="0" w:space="0" w:color="auto"/>
            <w:left w:val="none" w:sz="0" w:space="0" w:color="auto"/>
            <w:bottom w:val="none" w:sz="0" w:space="0" w:color="auto"/>
            <w:right w:val="none" w:sz="0" w:space="0" w:color="auto"/>
          </w:divBdr>
          <w:divsChild>
            <w:div w:id="1876456218">
              <w:marLeft w:val="0"/>
              <w:marRight w:val="0"/>
              <w:marTop w:val="0"/>
              <w:marBottom w:val="0"/>
              <w:divBdr>
                <w:top w:val="none" w:sz="0" w:space="0" w:color="auto"/>
                <w:left w:val="none" w:sz="0" w:space="0" w:color="auto"/>
                <w:bottom w:val="none" w:sz="0" w:space="0" w:color="auto"/>
                <w:right w:val="none" w:sz="0" w:space="0" w:color="auto"/>
              </w:divBdr>
            </w:div>
            <w:div w:id="1651717057">
              <w:marLeft w:val="0"/>
              <w:marRight w:val="0"/>
              <w:marTop w:val="0"/>
              <w:marBottom w:val="0"/>
              <w:divBdr>
                <w:top w:val="none" w:sz="0" w:space="0" w:color="auto"/>
                <w:left w:val="none" w:sz="0" w:space="0" w:color="auto"/>
                <w:bottom w:val="none" w:sz="0" w:space="0" w:color="auto"/>
                <w:right w:val="none" w:sz="0" w:space="0" w:color="auto"/>
              </w:divBdr>
            </w:div>
            <w:div w:id="66731939">
              <w:marLeft w:val="0"/>
              <w:marRight w:val="0"/>
              <w:marTop w:val="0"/>
              <w:marBottom w:val="0"/>
              <w:divBdr>
                <w:top w:val="none" w:sz="0" w:space="0" w:color="auto"/>
                <w:left w:val="none" w:sz="0" w:space="0" w:color="auto"/>
                <w:bottom w:val="none" w:sz="0" w:space="0" w:color="auto"/>
                <w:right w:val="none" w:sz="0" w:space="0" w:color="auto"/>
              </w:divBdr>
            </w:div>
            <w:div w:id="1548252447">
              <w:marLeft w:val="0"/>
              <w:marRight w:val="0"/>
              <w:marTop w:val="0"/>
              <w:marBottom w:val="0"/>
              <w:divBdr>
                <w:top w:val="none" w:sz="0" w:space="0" w:color="auto"/>
                <w:left w:val="none" w:sz="0" w:space="0" w:color="auto"/>
                <w:bottom w:val="none" w:sz="0" w:space="0" w:color="auto"/>
                <w:right w:val="none" w:sz="0" w:space="0" w:color="auto"/>
              </w:divBdr>
            </w:div>
            <w:div w:id="1282416349">
              <w:marLeft w:val="0"/>
              <w:marRight w:val="0"/>
              <w:marTop w:val="0"/>
              <w:marBottom w:val="0"/>
              <w:divBdr>
                <w:top w:val="none" w:sz="0" w:space="0" w:color="auto"/>
                <w:left w:val="none" w:sz="0" w:space="0" w:color="auto"/>
                <w:bottom w:val="none" w:sz="0" w:space="0" w:color="auto"/>
                <w:right w:val="none" w:sz="0" w:space="0" w:color="auto"/>
              </w:divBdr>
            </w:div>
            <w:div w:id="334917255">
              <w:marLeft w:val="0"/>
              <w:marRight w:val="0"/>
              <w:marTop w:val="0"/>
              <w:marBottom w:val="0"/>
              <w:divBdr>
                <w:top w:val="none" w:sz="0" w:space="0" w:color="auto"/>
                <w:left w:val="none" w:sz="0" w:space="0" w:color="auto"/>
                <w:bottom w:val="none" w:sz="0" w:space="0" w:color="auto"/>
                <w:right w:val="none" w:sz="0" w:space="0" w:color="auto"/>
              </w:divBdr>
            </w:div>
            <w:div w:id="169904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1321">
      <w:bodyDiv w:val="1"/>
      <w:marLeft w:val="0"/>
      <w:marRight w:val="0"/>
      <w:marTop w:val="0"/>
      <w:marBottom w:val="0"/>
      <w:divBdr>
        <w:top w:val="none" w:sz="0" w:space="0" w:color="auto"/>
        <w:left w:val="none" w:sz="0" w:space="0" w:color="auto"/>
        <w:bottom w:val="none" w:sz="0" w:space="0" w:color="auto"/>
        <w:right w:val="none" w:sz="0" w:space="0" w:color="auto"/>
      </w:divBdr>
      <w:divsChild>
        <w:div w:id="1958829158">
          <w:marLeft w:val="0"/>
          <w:marRight w:val="0"/>
          <w:marTop w:val="0"/>
          <w:marBottom w:val="0"/>
          <w:divBdr>
            <w:top w:val="none" w:sz="0" w:space="0" w:color="auto"/>
            <w:left w:val="none" w:sz="0" w:space="0" w:color="auto"/>
            <w:bottom w:val="none" w:sz="0" w:space="0" w:color="auto"/>
            <w:right w:val="none" w:sz="0" w:space="0" w:color="auto"/>
          </w:divBdr>
          <w:divsChild>
            <w:div w:id="1838377664">
              <w:marLeft w:val="0"/>
              <w:marRight w:val="0"/>
              <w:marTop w:val="0"/>
              <w:marBottom w:val="0"/>
              <w:divBdr>
                <w:top w:val="none" w:sz="0" w:space="0" w:color="auto"/>
                <w:left w:val="none" w:sz="0" w:space="0" w:color="auto"/>
                <w:bottom w:val="none" w:sz="0" w:space="0" w:color="auto"/>
                <w:right w:val="none" w:sz="0" w:space="0" w:color="auto"/>
              </w:divBdr>
            </w:div>
            <w:div w:id="1922906415">
              <w:marLeft w:val="0"/>
              <w:marRight w:val="0"/>
              <w:marTop w:val="0"/>
              <w:marBottom w:val="0"/>
              <w:divBdr>
                <w:top w:val="none" w:sz="0" w:space="0" w:color="auto"/>
                <w:left w:val="none" w:sz="0" w:space="0" w:color="auto"/>
                <w:bottom w:val="none" w:sz="0" w:space="0" w:color="auto"/>
                <w:right w:val="none" w:sz="0" w:space="0" w:color="auto"/>
              </w:divBdr>
            </w:div>
            <w:div w:id="1692729548">
              <w:marLeft w:val="0"/>
              <w:marRight w:val="0"/>
              <w:marTop w:val="0"/>
              <w:marBottom w:val="0"/>
              <w:divBdr>
                <w:top w:val="none" w:sz="0" w:space="0" w:color="auto"/>
                <w:left w:val="none" w:sz="0" w:space="0" w:color="auto"/>
                <w:bottom w:val="none" w:sz="0" w:space="0" w:color="auto"/>
                <w:right w:val="none" w:sz="0" w:space="0" w:color="auto"/>
              </w:divBdr>
            </w:div>
            <w:div w:id="753934201">
              <w:marLeft w:val="0"/>
              <w:marRight w:val="0"/>
              <w:marTop w:val="0"/>
              <w:marBottom w:val="0"/>
              <w:divBdr>
                <w:top w:val="none" w:sz="0" w:space="0" w:color="auto"/>
                <w:left w:val="none" w:sz="0" w:space="0" w:color="auto"/>
                <w:bottom w:val="none" w:sz="0" w:space="0" w:color="auto"/>
                <w:right w:val="none" w:sz="0" w:space="0" w:color="auto"/>
              </w:divBdr>
            </w:div>
            <w:div w:id="2127767004">
              <w:marLeft w:val="0"/>
              <w:marRight w:val="0"/>
              <w:marTop w:val="0"/>
              <w:marBottom w:val="0"/>
              <w:divBdr>
                <w:top w:val="none" w:sz="0" w:space="0" w:color="auto"/>
                <w:left w:val="none" w:sz="0" w:space="0" w:color="auto"/>
                <w:bottom w:val="none" w:sz="0" w:space="0" w:color="auto"/>
                <w:right w:val="none" w:sz="0" w:space="0" w:color="auto"/>
              </w:divBdr>
            </w:div>
            <w:div w:id="2011524381">
              <w:marLeft w:val="0"/>
              <w:marRight w:val="0"/>
              <w:marTop w:val="0"/>
              <w:marBottom w:val="0"/>
              <w:divBdr>
                <w:top w:val="none" w:sz="0" w:space="0" w:color="auto"/>
                <w:left w:val="none" w:sz="0" w:space="0" w:color="auto"/>
                <w:bottom w:val="none" w:sz="0" w:space="0" w:color="auto"/>
                <w:right w:val="none" w:sz="0" w:space="0" w:color="auto"/>
              </w:divBdr>
            </w:div>
            <w:div w:id="691760488">
              <w:marLeft w:val="0"/>
              <w:marRight w:val="0"/>
              <w:marTop w:val="0"/>
              <w:marBottom w:val="0"/>
              <w:divBdr>
                <w:top w:val="none" w:sz="0" w:space="0" w:color="auto"/>
                <w:left w:val="none" w:sz="0" w:space="0" w:color="auto"/>
                <w:bottom w:val="none" w:sz="0" w:space="0" w:color="auto"/>
                <w:right w:val="none" w:sz="0" w:space="0" w:color="auto"/>
              </w:divBdr>
            </w:div>
            <w:div w:id="1176382999">
              <w:marLeft w:val="0"/>
              <w:marRight w:val="0"/>
              <w:marTop w:val="0"/>
              <w:marBottom w:val="0"/>
              <w:divBdr>
                <w:top w:val="none" w:sz="0" w:space="0" w:color="auto"/>
                <w:left w:val="none" w:sz="0" w:space="0" w:color="auto"/>
                <w:bottom w:val="none" w:sz="0" w:space="0" w:color="auto"/>
                <w:right w:val="none" w:sz="0" w:space="0" w:color="auto"/>
              </w:divBdr>
            </w:div>
            <w:div w:id="773092586">
              <w:marLeft w:val="0"/>
              <w:marRight w:val="0"/>
              <w:marTop w:val="0"/>
              <w:marBottom w:val="0"/>
              <w:divBdr>
                <w:top w:val="none" w:sz="0" w:space="0" w:color="auto"/>
                <w:left w:val="none" w:sz="0" w:space="0" w:color="auto"/>
                <w:bottom w:val="none" w:sz="0" w:space="0" w:color="auto"/>
                <w:right w:val="none" w:sz="0" w:space="0" w:color="auto"/>
              </w:divBdr>
            </w:div>
            <w:div w:id="1681395965">
              <w:marLeft w:val="0"/>
              <w:marRight w:val="0"/>
              <w:marTop w:val="0"/>
              <w:marBottom w:val="0"/>
              <w:divBdr>
                <w:top w:val="none" w:sz="0" w:space="0" w:color="auto"/>
                <w:left w:val="none" w:sz="0" w:space="0" w:color="auto"/>
                <w:bottom w:val="none" w:sz="0" w:space="0" w:color="auto"/>
                <w:right w:val="none" w:sz="0" w:space="0" w:color="auto"/>
              </w:divBdr>
            </w:div>
            <w:div w:id="1010254109">
              <w:marLeft w:val="0"/>
              <w:marRight w:val="0"/>
              <w:marTop w:val="0"/>
              <w:marBottom w:val="0"/>
              <w:divBdr>
                <w:top w:val="none" w:sz="0" w:space="0" w:color="auto"/>
                <w:left w:val="none" w:sz="0" w:space="0" w:color="auto"/>
                <w:bottom w:val="none" w:sz="0" w:space="0" w:color="auto"/>
                <w:right w:val="none" w:sz="0" w:space="0" w:color="auto"/>
              </w:divBdr>
            </w:div>
            <w:div w:id="56126642">
              <w:marLeft w:val="0"/>
              <w:marRight w:val="0"/>
              <w:marTop w:val="0"/>
              <w:marBottom w:val="0"/>
              <w:divBdr>
                <w:top w:val="none" w:sz="0" w:space="0" w:color="auto"/>
                <w:left w:val="none" w:sz="0" w:space="0" w:color="auto"/>
                <w:bottom w:val="none" w:sz="0" w:space="0" w:color="auto"/>
                <w:right w:val="none" w:sz="0" w:space="0" w:color="auto"/>
              </w:divBdr>
            </w:div>
            <w:div w:id="147090298">
              <w:marLeft w:val="0"/>
              <w:marRight w:val="0"/>
              <w:marTop w:val="0"/>
              <w:marBottom w:val="0"/>
              <w:divBdr>
                <w:top w:val="none" w:sz="0" w:space="0" w:color="auto"/>
                <w:left w:val="none" w:sz="0" w:space="0" w:color="auto"/>
                <w:bottom w:val="none" w:sz="0" w:space="0" w:color="auto"/>
                <w:right w:val="none" w:sz="0" w:space="0" w:color="auto"/>
              </w:divBdr>
            </w:div>
            <w:div w:id="1185286602">
              <w:marLeft w:val="0"/>
              <w:marRight w:val="0"/>
              <w:marTop w:val="0"/>
              <w:marBottom w:val="0"/>
              <w:divBdr>
                <w:top w:val="none" w:sz="0" w:space="0" w:color="auto"/>
                <w:left w:val="none" w:sz="0" w:space="0" w:color="auto"/>
                <w:bottom w:val="none" w:sz="0" w:space="0" w:color="auto"/>
                <w:right w:val="none" w:sz="0" w:space="0" w:color="auto"/>
              </w:divBdr>
            </w:div>
            <w:div w:id="186798919">
              <w:marLeft w:val="0"/>
              <w:marRight w:val="0"/>
              <w:marTop w:val="0"/>
              <w:marBottom w:val="0"/>
              <w:divBdr>
                <w:top w:val="none" w:sz="0" w:space="0" w:color="auto"/>
                <w:left w:val="none" w:sz="0" w:space="0" w:color="auto"/>
                <w:bottom w:val="none" w:sz="0" w:space="0" w:color="auto"/>
                <w:right w:val="none" w:sz="0" w:space="0" w:color="auto"/>
              </w:divBdr>
            </w:div>
            <w:div w:id="1634753924">
              <w:marLeft w:val="0"/>
              <w:marRight w:val="0"/>
              <w:marTop w:val="0"/>
              <w:marBottom w:val="0"/>
              <w:divBdr>
                <w:top w:val="none" w:sz="0" w:space="0" w:color="auto"/>
                <w:left w:val="none" w:sz="0" w:space="0" w:color="auto"/>
                <w:bottom w:val="none" w:sz="0" w:space="0" w:color="auto"/>
                <w:right w:val="none" w:sz="0" w:space="0" w:color="auto"/>
              </w:divBdr>
            </w:div>
            <w:div w:id="851607480">
              <w:marLeft w:val="0"/>
              <w:marRight w:val="0"/>
              <w:marTop w:val="0"/>
              <w:marBottom w:val="0"/>
              <w:divBdr>
                <w:top w:val="none" w:sz="0" w:space="0" w:color="auto"/>
                <w:left w:val="none" w:sz="0" w:space="0" w:color="auto"/>
                <w:bottom w:val="none" w:sz="0" w:space="0" w:color="auto"/>
                <w:right w:val="none" w:sz="0" w:space="0" w:color="auto"/>
              </w:divBdr>
            </w:div>
            <w:div w:id="1797135395">
              <w:marLeft w:val="0"/>
              <w:marRight w:val="0"/>
              <w:marTop w:val="0"/>
              <w:marBottom w:val="0"/>
              <w:divBdr>
                <w:top w:val="none" w:sz="0" w:space="0" w:color="auto"/>
                <w:left w:val="none" w:sz="0" w:space="0" w:color="auto"/>
                <w:bottom w:val="none" w:sz="0" w:space="0" w:color="auto"/>
                <w:right w:val="none" w:sz="0" w:space="0" w:color="auto"/>
              </w:divBdr>
            </w:div>
            <w:div w:id="17925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10">
      <w:bodyDiv w:val="1"/>
      <w:marLeft w:val="0"/>
      <w:marRight w:val="0"/>
      <w:marTop w:val="0"/>
      <w:marBottom w:val="0"/>
      <w:divBdr>
        <w:top w:val="none" w:sz="0" w:space="0" w:color="auto"/>
        <w:left w:val="none" w:sz="0" w:space="0" w:color="auto"/>
        <w:bottom w:val="none" w:sz="0" w:space="0" w:color="auto"/>
        <w:right w:val="none" w:sz="0" w:space="0" w:color="auto"/>
      </w:divBdr>
    </w:div>
    <w:div w:id="1480151727">
      <w:bodyDiv w:val="1"/>
      <w:marLeft w:val="0"/>
      <w:marRight w:val="0"/>
      <w:marTop w:val="0"/>
      <w:marBottom w:val="0"/>
      <w:divBdr>
        <w:top w:val="none" w:sz="0" w:space="0" w:color="auto"/>
        <w:left w:val="none" w:sz="0" w:space="0" w:color="auto"/>
        <w:bottom w:val="none" w:sz="0" w:space="0" w:color="auto"/>
        <w:right w:val="none" w:sz="0" w:space="0" w:color="auto"/>
      </w:divBdr>
      <w:divsChild>
        <w:div w:id="620192614">
          <w:marLeft w:val="0"/>
          <w:marRight w:val="0"/>
          <w:marTop w:val="0"/>
          <w:marBottom w:val="0"/>
          <w:divBdr>
            <w:top w:val="none" w:sz="0" w:space="0" w:color="auto"/>
            <w:left w:val="none" w:sz="0" w:space="0" w:color="auto"/>
            <w:bottom w:val="none" w:sz="0" w:space="0" w:color="auto"/>
            <w:right w:val="none" w:sz="0" w:space="0" w:color="auto"/>
          </w:divBdr>
          <w:divsChild>
            <w:div w:id="679770855">
              <w:marLeft w:val="0"/>
              <w:marRight w:val="0"/>
              <w:marTop w:val="0"/>
              <w:marBottom w:val="0"/>
              <w:divBdr>
                <w:top w:val="none" w:sz="0" w:space="0" w:color="auto"/>
                <w:left w:val="none" w:sz="0" w:space="0" w:color="auto"/>
                <w:bottom w:val="none" w:sz="0" w:space="0" w:color="auto"/>
                <w:right w:val="none" w:sz="0" w:space="0" w:color="auto"/>
              </w:divBdr>
            </w:div>
            <w:div w:id="542138974">
              <w:marLeft w:val="0"/>
              <w:marRight w:val="0"/>
              <w:marTop w:val="0"/>
              <w:marBottom w:val="0"/>
              <w:divBdr>
                <w:top w:val="none" w:sz="0" w:space="0" w:color="auto"/>
                <w:left w:val="none" w:sz="0" w:space="0" w:color="auto"/>
                <w:bottom w:val="none" w:sz="0" w:space="0" w:color="auto"/>
                <w:right w:val="none" w:sz="0" w:space="0" w:color="auto"/>
              </w:divBdr>
            </w:div>
            <w:div w:id="1743213351">
              <w:marLeft w:val="0"/>
              <w:marRight w:val="0"/>
              <w:marTop w:val="0"/>
              <w:marBottom w:val="0"/>
              <w:divBdr>
                <w:top w:val="none" w:sz="0" w:space="0" w:color="auto"/>
                <w:left w:val="none" w:sz="0" w:space="0" w:color="auto"/>
                <w:bottom w:val="none" w:sz="0" w:space="0" w:color="auto"/>
                <w:right w:val="none" w:sz="0" w:space="0" w:color="auto"/>
              </w:divBdr>
            </w:div>
            <w:div w:id="762535390">
              <w:marLeft w:val="0"/>
              <w:marRight w:val="0"/>
              <w:marTop w:val="0"/>
              <w:marBottom w:val="0"/>
              <w:divBdr>
                <w:top w:val="none" w:sz="0" w:space="0" w:color="auto"/>
                <w:left w:val="none" w:sz="0" w:space="0" w:color="auto"/>
                <w:bottom w:val="none" w:sz="0" w:space="0" w:color="auto"/>
                <w:right w:val="none" w:sz="0" w:space="0" w:color="auto"/>
              </w:divBdr>
            </w:div>
            <w:div w:id="580872118">
              <w:marLeft w:val="0"/>
              <w:marRight w:val="0"/>
              <w:marTop w:val="0"/>
              <w:marBottom w:val="0"/>
              <w:divBdr>
                <w:top w:val="none" w:sz="0" w:space="0" w:color="auto"/>
                <w:left w:val="none" w:sz="0" w:space="0" w:color="auto"/>
                <w:bottom w:val="none" w:sz="0" w:space="0" w:color="auto"/>
                <w:right w:val="none" w:sz="0" w:space="0" w:color="auto"/>
              </w:divBdr>
            </w:div>
            <w:div w:id="1275556709">
              <w:marLeft w:val="0"/>
              <w:marRight w:val="0"/>
              <w:marTop w:val="0"/>
              <w:marBottom w:val="0"/>
              <w:divBdr>
                <w:top w:val="none" w:sz="0" w:space="0" w:color="auto"/>
                <w:left w:val="none" w:sz="0" w:space="0" w:color="auto"/>
                <w:bottom w:val="none" w:sz="0" w:space="0" w:color="auto"/>
                <w:right w:val="none" w:sz="0" w:space="0" w:color="auto"/>
              </w:divBdr>
            </w:div>
            <w:div w:id="383990756">
              <w:marLeft w:val="0"/>
              <w:marRight w:val="0"/>
              <w:marTop w:val="0"/>
              <w:marBottom w:val="0"/>
              <w:divBdr>
                <w:top w:val="none" w:sz="0" w:space="0" w:color="auto"/>
                <w:left w:val="none" w:sz="0" w:space="0" w:color="auto"/>
                <w:bottom w:val="none" w:sz="0" w:space="0" w:color="auto"/>
                <w:right w:val="none" w:sz="0" w:space="0" w:color="auto"/>
              </w:divBdr>
            </w:div>
            <w:div w:id="644966482">
              <w:marLeft w:val="0"/>
              <w:marRight w:val="0"/>
              <w:marTop w:val="0"/>
              <w:marBottom w:val="0"/>
              <w:divBdr>
                <w:top w:val="none" w:sz="0" w:space="0" w:color="auto"/>
                <w:left w:val="none" w:sz="0" w:space="0" w:color="auto"/>
                <w:bottom w:val="none" w:sz="0" w:space="0" w:color="auto"/>
                <w:right w:val="none" w:sz="0" w:space="0" w:color="auto"/>
              </w:divBdr>
            </w:div>
            <w:div w:id="936867295">
              <w:marLeft w:val="0"/>
              <w:marRight w:val="0"/>
              <w:marTop w:val="0"/>
              <w:marBottom w:val="0"/>
              <w:divBdr>
                <w:top w:val="none" w:sz="0" w:space="0" w:color="auto"/>
                <w:left w:val="none" w:sz="0" w:space="0" w:color="auto"/>
                <w:bottom w:val="none" w:sz="0" w:space="0" w:color="auto"/>
                <w:right w:val="none" w:sz="0" w:space="0" w:color="auto"/>
              </w:divBdr>
            </w:div>
            <w:div w:id="310408761">
              <w:marLeft w:val="0"/>
              <w:marRight w:val="0"/>
              <w:marTop w:val="0"/>
              <w:marBottom w:val="0"/>
              <w:divBdr>
                <w:top w:val="none" w:sz="0" w:space="0" w:color="auto"/>
                <w:left w:val="none" w:sz="0" w:space="0" w:color="auto"/>
                <w:bottom w:val="none" w:sz="0" w:space="0" w:color="auto"/>
                <w:right w:val="none" w:sz="0" w:space="0" w:color="auto"/>
              </w:divBdr>
            </w:div>
            <w:div w:id="40055866">
              <w:marLeft w:val="0"/>
              <w:marRight w:val="0"/>
              <w:marTop w:val="0"/>
              <w:marBottom w:val="0"/>
              <w:divBdr>
                <w:top w:val="none" w:sz="0" w:space="0" w:color="auto"/>
                <w:left w:val="none" w:sz="0" w:space="0" w:color="auto"/>
                <w:bottom w:val="none" w:sz="0" w:space="0" w:color="auto"/>
                <w:right w:val="none" w:sz="0" w:space="0" w:color="auto"/>
              </w:divBdr>
            </w:div>
            <w:div w:id="902830401">
              <w:marLeft w:val="0"/>
              <w:marRight w:val="0"/>
              <w:marTop w:val="0"/>
              <w:marBottom w:val="0"/>
              <w:divBdr>
                <w:top w:val="none" w:sz="0" w:space="0" w:color="auto"/>
                <w:left w:val="none" w:sz="0" w:space="0" w:color="auto"/>
                <w:bottom w:val="none" w:sz="0" w:space="0" w:color="auto"/>
                <w:right w:val="none" w:sz="0" w:space="0" w:color="auto"/>
              </w:divBdr>
            </w:div>
            <w:div w:id="1684697240">
              <w:marLeft w:val="0"/>
              <w:marRight w:val="0"/>
              <w:marTop w:val="0"/>
              <w:marBottom w:val="0"/>
              <w:divBdr>
                <w:top w:val="none" w:sz="0" w:space="0" w:color="auto"/>
                <w:left w:val="none" w:sz="0" w:space="0" w:color="auto"/>
                <w:bottom w:val="none" w:sz="0" w:space="0" w:color="auto"/>
                <w:right w:val="none" w:sz="0" w:space="0" w:color="auto"/>
              </w:divBdr>
            </w:div>
            <w:div w:id="868570512">
              <w:marLeft w:val="0"/>
              <w:marRight w:val="0"/>
              <w:marTop w:val="0"/>
              <w:marBottom w:val="0"/>
              <w:divBdr>
                <w:top w:val="none" w:sz="0" w:space="0" w:color="auto"/>
                <w:left w:val="none" w:sz="0" w:space="0" w:color="auto"/>
                <w:bottom w:val="none" w:sz="0" w:space="0" w:color="auto"/>
                <w:right w:val="none" w:sz="0" w:space="0" w:color="auto"/>
              </w:divBdr>
            </w:div>
            <w:div w:id="699359883">
              <w:marLeft w:val="0"/>
              <w:marRight w:val="0"/>
              <w:marTop w:val="0"/>
              <w:marBottom w:val="0"/>
              <w:divBdr>
                <w:top w:val="none" w:sz="0" w:space="0" w:color="auto"/>
                <w:left w:val="none" w:sz="0" w:space="0" w:color="auto"/>
                <w:bottom w:val="none" w:sz="0" w:space="0" w:color="auto"/>
                <w:right w:val="none" w:sz="0" w:space="0" w:color="auto"/>
              </w:divBdr>
            </w:div>
            <w:div w:id="318003144">
              <w:marLeft w:val="0"/>
              <w:marRight w:val="0"/>
              <w:marTop w:val="0"/>
              <w:marBottom w:val="0"/>
              <w:divBdr>
                <w:top w:val="none" w:sz="0" w:space="0" w:color="auto"/>
                <w:left w:val="none" w:sz="0" w:space="0" w:color="auto"/>
                <w:bottom w:val="none" w:sz="0" w:space="0" w:color="auto"/>
                <w:right w:val="none" w:sz="0" w:space="0" w:color="auto"/>
              </w:divBdr>
            </w:div>
            <w:div w:id="788358332">
              <w:marLeft w:val="0"/>
              <w:marRight w:val="0"/>
              <w:marTop w:val="0"/>
              <w:marBottom w:val="0"/>
              <w:divBdr>
                <w:top w:val="none" w:sz="0" w:space="0" w:color="auto"/>
                <w:left w:val="none" w:sz="0" w:space="0" w:color="auto"/>
                <w:bottom w:val="none" w:sz="0" w:space="0" w:color="auto"/>
                <w:right w:val="none" w:sz="0" w:space="0" w:color="auto"/>
              </w:divBdr>
            </w:div>
            <w:div w:id="675503328">
              <w:marLeft w:val="0"/>
              <w:marRight w:val="0"/>
              <w:marTop w:val="0"/>
              <w:marBottom w:val="0"/>
              <w:divBdr>
                <w:top w:val="none" w:sz="0" w:space="0" w:color="auto"/>
                <w:left w:val="none" w:sz="0" w:space="0" w:color="auto"/>
                <w:bottom w:val="none" w:sz="0" w:space="0" w:color="auto"/>
                <w:right w:val="none" w:sz="0" w:space="0" w:color="auto"/>
              </w:divBdr>
            </w:div>
            <w:div w:id="384715873">
              <w:marLeft w:val="0"/>
              <w:marRight w:val="0"/>
              <w:marTop w:val="0"/>
              <w:marBottom w:val="0"/>
              <w:divBdr>
                <w:top w:val="none" w:sz="0" w:space="0" w:color="auto"/>
                <w:left w:val="none" w:sz="0" w:space="0" w:color="auto"/>
                <w:bottom w:val="none" w:sz="0" w:space="0" w:color="auto"/>
                <w:right w:val="none" w:sz="0" w:space="0" w:color="auto"/>
              </w:divBdr>
            </w:div>
            <w:div w:id="850218332">
              <w:marLeft w:val="0"/>
              <w:marRight w:val="0"/>
              <w:marTop w:val="0"/>
              <w:marBottom w:val="0"/>
              <w:divBdr>
                <w:top w:val="none" w:sz="0" w:space="0" w:color="auto"/>
                <w:left w:val="none" w:sz="0" w:space="0" w:color="auto"/>
                <w:bottom w:val="none" w:sz="0" w:space="0" w:color="auto"/>
                <w:right w:val="none" w:sz="0" w:space="0" w:color="auto"/>
              </w:divBdr>
            </w:div>
            <w:div w:id="1951737251">
              <w:marLeft w:val="0"/>
              <w:marRight w:val="0"/>
              <w:marTop w:val="0"/>
              <w:marBottom w:val="0"/>
              <w:divBdr>
                <w:top w:val="none" w:sz="0" w:space="0" w:color="auto"/>
                <w:left w:val="none" w:sz="0" w:space="0" w:color="auto"/>
                <w:bottom w:val="none" w:sz="0" w:space="0" w:color="auto"/>
                <w:right w:val="none" w:sz="0" w:space="0" w:color="auto"/>
              </w:divBdr>
            </w:div>
            <w:div w:id="2090341649">
              <w:marLeft w:val="0"/>
              <w:marRight w:val="0"/>
              <w:marTop w:val="0"/>
              <w:marBottom w:val="0"/>
              <w:divBdr>
                <w:top w:val="none" w:sz="0" w:space="0" w:color="auto"/>
                <w:left w:val="none" w:sz="0" w:space="0" w:color="auto"/>
                <w:bottom w:val="none" w:sz="0" w:space="0" w:color="auto"/>
                <w:right w:val="none" w:sz="0" w:space="0" w:color="auto"/>
              </w:divBdr>
            </w:div>
            <w:div w:id="10954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17864">
      <w:bodyDiv w:val="1"/>
      <w:marLeft w:val="0"/>
      <w:marRight w:val="0"/>
      <w:marTop w:val="0"/>
      <w:marBottom w:val="0"/>
      <w:divBdr>
        <w:top w:val="none" w:sz="0" w:space="0" w:color="auto"/>
        <w:left w:val="none" w:sz="0" w:space="0" w:color="auto"/>
        <w:bottom w:val="none" w:sz="0" w:space="0" w:color="auto"/>
        <w:right w:val="none" w:sz="0" w:space="0" w:color="auto"/>
      </w:divBdr>
      <w:divsChild>
        <w:div w:id="950353606">
          <w:marLeft w:val="0"/>
          <w:marRight w:val="0"/>
          <w:marTop w:val="0"/>
          <w:marBottom w:val="0"/>
          <w:divBdr>
            <w:top w:val="none" w:sz="0" w:space="0" w:color="auto"/>
            <w:left w:val="none" w:sz="0" w:space="0" w:color="auto"/>
            <w:bottom w:val="none" w:sz="0" w:space="0" w:color="auto"/>
            <w:right w:val="none" w:sz="0" w:space="0" w:color="auto"/>
          </w:divBdr>
          <w:divsChild>
            <w:div w:id="1395544743">
              <w:marLeft w:val="0"/>
              <w:marRight w:val="0"/>
              <w:marTop w:val="0"/>
              <w:marBottom w:val="0"/>
              <w:divBdr>
                <w:top w:val="none" w:sz="0" w:space="0" w:color="auto"/>
                <w:left w:val="none" w:sz="0" w:space="0" w:color="auto"/>
                <w:bottom w:val="none" w:sz="0" w:space="0" w:color="auto"/>
                <w:right w:val="none" w:sz="0" w:space="0" w:color="auto"/>
              </w:divBdr>
            </w:div>
            <w:div w:id="1629579508">
              <w:marLeft w:val="0"/>
              <w:marRight w:val="0"/>
              <w:marTop w:val="0"/>
              <w:marBottom w:val="0"/>
              <w:divBdr>
                <w:top w:val="none" w:sz="0" w:space="0" w:color="auto"/>
                <w:left w:val="none" w:sz="0" w:space="0" w:color="auto"/>
                <w:bottom w:val="none" w:sz="0" w:space="0" w:color="auto"/>
                <w:right w:val="none" w:sz="0" w:space="0" w:color="auto"/>
              </w:divBdr>
            </w:div>
            <w:div w:id="1953978718">
              <w:marLeft w:val="0"/>
              <w:marRight w:val="0"/>
              <w:marTop w:val="0"/>
              <w:marBottom w:val="0"/>
              <w:divBdr>
                <w:top w:val="none" w:sz="0" w:space="0" w:color="auto"/>
                <w:left w:val="none" w:sz="0" w:space="0" w:color="auto"/>
                <w:bottom w:val="none" w:sz="0" w:space="0" w:color="auto"/>
                <w:right w:val="none" w:sz="0" w:space="0" w:color="auto"/>
              </w:divBdr>
            </w:div>
            <w:div w:id="189269999">
              <w:marLeft w:val="0"/>
              <w:marRight w:val="0"/>
              <w:marTop w:val="0"/>
              <w:marBottom w:val="0"/>
              <w:divBdr>
                <w:top w:val="none" w:sz="0" w:space="0" w:color="auto"/>
                <w:left w:val="none" w:sz="0" w:space="0" w:color="auto"/>
                <w:bottom w:val="none" w:sz="0" w:space="0" w:color="auto"/>
                <w:right w:val="none" w:sz="0" w:space="0" w:color="auto"/>
              </w:divBdr>
            </w:div>
            <w:div w:id="1663312923">
              <w:marLeft w:val="0"/>
              <w:marRight w:val="0"/>
              <w:marTop w:val="0"/>
              <w:marBottom w:val="0"/>
              <w:divBdr>
                <w:top w:val="none" w:sz="0" w:space="0" w:color="auto"/>
                <w:left w:val="none" w:sz="0" w:space="0" w:color="auto"/>
                <w:bottom w:val="none" w:sz="0" w:space="0" w:color="auto"/>
                <w:right w:val="none" w:sz="0" w:space="0" w:color="auto"/>
              </w:divBdr>
            </w:div>
            <w:div w:id="1031029603">
              <w:marLeft w:val="0"/>
              <w:marRight w:val="0"/>
              <w:marTop w:val="0"/>
              <w:marBottom w:val="0"/>
              <w:divBdr>
                <w:top w:val="none" w:sz="0" w:space="0" w:color="auto"/>
                <w:left w:val="none" w:sz="0" w:space="0" w:color="auto"/>
                <w:bottom w:val="none" w:sz="0" w:space="0" w:color="auto"/>
                <w:right w:val="none" w:sz="0" w:space="0" w:color="auto"/>
              </w:divBdr>
            </w:div>
            <w:div w:id="1039862641">
              <w:marLeft w:val="0"/>
              <w:marRight w:val="0"/>
              <w:marTop w:val="0"/>
              <w:marBottom w:val="0"/>
              <w:divBdr>
                <w:top w:val="none" w:sz="0" w:space="0" w:color="auto"/>
                <w:left w:val="none" w:sz="0" w:space="0" w:color="auto"/>
                <w:bottom w:val="none" w:sz="0" w:space="0" w:color="auto"/>
                <w:right w:val="none" w:sz="0" w:space="0" w:color="auto"/>
              </w:divBdr>
            </w:div>
            <w:div w:id="182213749">
              <w:marLeft w:val="0"/>
              <w:marRight w:val="0"/>
              <w:marTop w:val="0"/>
              <w:marBottom w:val="0"/>
              <w:divBdr>
                <w:top w:val="none" w:sz="0" w:space="0" w:color="auto"/>
                <w:left w:val="none" w:sz="0" w:space="0" w:color="auto"/>
                <w:bottom w:val="none" w:sz="0" w:space="0" w:color="auto"/>
                <w:right w:val="none" w:sz="0" w:space="0" w:color="auto"/>
              </w:divBdr>
            </w:div>
            <w:div w:id="350108718">
              <w:marLeft w:val="0"/>
              <w:marRight w:val="0"/>
              <w:marTop w:val="0"/>
              <w:marBottom w:val="0"/>
              <w:divBdr>
                <w:top w:val="none" w:sz="0" w:space="0" w:color="auto"/>
                <w:left w:val="none" w:sz="0" w:space="0" w:color="auto"/>
                <w:bottom w:val="none" w:sz="0" w:space="0" w:color="auto"/>
                <w:right w:val="none" w:sz="0" w:space="0" w:color="auto"/>
              </w:divBdr>
            </w:div>
            <w:div w:id="1211695346">
              <w:marLeft w:val="0"/>
              <w:marRight w:val="0"/>
              <w:marTop w:val="0"/>
              <w:marBottom w:val="0"/>
              <w:divBdr>
                <w:top w:val="none" w:sz="0" w:space="0" w:color="auto"/>
                <w:left w:val="none" w:sz="0" w:space="0" w:color="auto"/>
                <w:bottom w:val="none" w:sz="0" w:space="0" w:color="auto"/>
                <w:right w:val="none" w:sz="0" w:space="0" w:color="auto"/>
              </w:divBdr>
            </w:div>
            <w:div w:id="1311132467">
              <w:marLeft w:val="0"/>
              <w:marRight w:val="0"/>
              <w:marTop w:val="0"/>
              <w:marBottom w:val="0"/>
              <w:divBdr>
                <w:top w:val="none" w:sz="0" w:space="0" w:color="auto"/>
                <w:left w:val="none" w:sz="0" w:space="0" w:color="auto"/>
                <w:bottom w:val="none" w:sz="0" w:space="0" w:color="auto"/>
                <w:right w:val="none" w:sz="0" w:space="0" w:color="auto"/>
              </w:divBdr>
            </w:div>
            <w:div w:id="270628476">
              <w:marLeft w:val="0"/>
              <w:marRight w:val="0"/>
              <w:marTop w:val="0"/>
              <w:marBottom w:val="0"/>
              <w:divBdr>
                <w:top w:val="none" w:sz="0" w:space="0" w:color="auto"/>
                <w:left w:val="none" w:sz="0" w:space="0" w:color="auto"/>
                <w:bottom w:val="none" w:sz="0" w:space="0" w:color="auto"/>
                <w:right w:val="none" w:sz="0" w:space="0" w:color="auto"/>
              </w:divBdr>
            </w:div>
            <w:div w:id="523594374">
              <w:marLeft w:val="0"/>
              <w:marRight w:val="0"/>
              <w:marTop w:val="0"/>
              <w:marBottom w:val="0"/>
              <w:divBdr>
                <w:top w:val="none" w:sz="0" w:space="0" w:color="auto"/>
                <w:left w:val="none" w:sz="0" w:space="0" w:color="auto"/>
                <w:bottom w:val="none" w:sz="0" w:space="0" w:color="auto"/>
                <w:right w:val="none" w:sz="0" w:space="0" w:color="auto"/>
              </w:divBdr>
            </w:div>
            <w:div w:id="933634299">
              <w:marLeft w:val="0"/>
              <w:marRight w:val="0"/>
              <w:marTop w:val="0"/>
              <w:marBottom w:val="0"/>
              <w:divBdr>
                <w:top w:val="none" w:sz="0" w:space="0" w:color="auto"/>
                <w:left w:val="none" w:sz="0" w:space="0" w:color="auto"/>
                <w:bottom w:val="none" w:sz="0" w:space="0" w:color="auto"/>
                <w:right w:val="none" w:sz="0" w:space="0" w:color="auto"/>
              </w:divBdr>
            </w:div>
            <w:div w:id="14399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7332">
      <w:bodyDiv w:val="1"/>
      <w:marLeft w:val="0"/>
      <w:marRight w:val="0"/>
      <w:marTop w:val="0"/>
      <w:marBottom w:val="0"/>
      <w:divBdr>
        <w:top w:val="none" w:sz="0" w:space="0" w:color="auto"/>
        <w:left w:val="none" w:sz="0" w:space="0" w:color="auto"/>
        <w:bottom w:val="none" w:sz="0" w:space="0" w:color="auto"/>
        <w:right w:val="none" w:sz="0" w:space="0" w:color="auto"/>
      </w:divBdr>
    </w:div>
    <w:div w:id="1970554041">
      <w:bodyDiv w:val="1"/>
      <w:marLeft w:val="0"/>
      <w:marRight w:val="0"/>
      <w:marTop w:val="0"/>
      <w:marBottom w:val="0"/>
      <w:divBdr>
        <w:top w:val="none" w:sz="0" w:space="0" w:color="auto"/>
        <w:left w:val="none" w:sz="0" w:space="0" w:color="auto"/>
        <w:bottom w:val="none" w:sz="0" w:space="0" w:color="auto"/>
        <w:right w:val="none" w:sz="0" w:space="0" w:color="auto"/>
      </w:divBdr>
    </w:div>
    <w:div w:id="2038195368">
      <w:bodyDiv w:val="1"/>
      <w:marLeft w:val="0"/>
      <w:marRight w:val="0"/>
      <w:marTop w:val="0"/>
      <w:marBottom w:val="0"/>
      <w:divBdr>
        <w:top w:val="none" w:sz="0" w:space="0" w:color="auto"/>
        <w:left w:val="none" w:sz="0" w:space="0" w:color="auto"/>
        <w:bottom w:val="none" w:sz="0" w:space="0" w:color="auto"/>
        <w:right w:val="none" w:sz="0" w:space="0" w:color="auto"/>
      </w:divBdr>
      <w:divsChild>
        <w:div w:id="661128529">
          <w:marLeft w:val="0"/>
          <w:marRight w:val="0"/>
          <w:marTop w:val="0"/>
          <w:marBottom w:val="0"/>
          <w:divBdr>
            <w:top w:val="none" w:sz="0" w:space="0" w:color="auto"/>
            <w:left w:val="none" w:sz="0" w:space="0" w:color="auto"/>
            <w:bottom w:val="none" w:sz="0" w:space="0" w:color="auto"/>
            <w:right w:val="none" w:sz="0" w:space="0" w:color="auto"/>
          </w:divBdr>
          <w:divsChild>
            <w:div w:id="475533939">
              <w:marLeft w:val="0"/>
              <w:marRight w:val="0"/>
              <w:marTop w:val="0"/>
              <w:marBottom w:val="0"/>
              <w:divBdr>
                <w:top w:val="none" w:sz="0" w:space="0" w:color="auto"/>
                <w:left w:val="none" w:sz="0" w:space="0" w:color="auto"/>
                <w:bottom w:val="none" w:sz="0" w:space="0" w:color="auto"/>
                <w:right w:val="none" w:sz="0" w:space="0" w:color="auto"/>
              </w:divBdr>
            </w:div>
            <w:div w:id="1350715733">
              <w:marLeft w:val="0"/>
              <w:marRight w:val="0"/>
              <w:marTop w:val="0"/>
              <w:marBottom w:val="0"/>
              <w:divBdr>
                <w:top w:val="none" w:sz="0" w:space="0" w:color="auto"/>
                <w:left w:val="none" w:sz="0" w:space="0" w:color="auto"/>
                <w:bottom w:val="none" w:sz="0" w:space="0" w:color="auto"/>
                <w:right w:val="none" w:sz="0" w:space="0" w:color="auto"/>
              </w:divBdr>
            </w:div>
            <w:div w:id="1474835490">
              <w:marLeft w:val="0"/>
              <w:marRight w:val="0"/>
              <w:marTop w:val="0"/>
              <w:marBottom w:val="0"/>
              <w:divBdr>
                <w:top w:val="none" w:sz="0" w:space="0" w:color="auto"/>
                <w:left w:val="none" w:sz="0" w:space="0" w:color="auto"/>
                <w:bottom w:val="none" w:sz="0" w:space="0" w:color="auto"/>
                <w:right w:val="none" w:sz="0" w:space="0" w:color="auto"/>
              </w:divBdr>
            </w:div>
            <w:div w:id="403796881">
              <w:marLeft w:val="0"/>
              <w:marRight w:val="0"/>
              <w:marTop w:val="0"/>
              <w:marBottom w:val="0"/>
              <w:divBdr>
                <w:top w:val="none" w:sz="0" w:space="0" w:color="auto"/>
                <w:left w:val="none" w:sz="0" w:space="0" w:color="auto"/>
                <w:bottom w:val="none" w:sz="0" w:space="0" w:color="auto"/>
                <w:right w:val="none" w:sz="0" w:space="0" w:color="auto"/>
              </w:divBdr>
            </w:div>
            <w:div w:id="741606607">
              <w:marLeft w:val="0"/>
              <w:marRight w:val="0"/>
              <w:marTop w:val="0"/>
              <w:marBottom w:val="0"/>
              <w:divBdr>
                <w:top w:val="none" w:sz="0" w:space="0" w:color="auto"/>
                <w:left w:val="none" w:sz="0" w:space="0" w:color="auto"/>
                <w:bottom w:val="none" w:sz="0" w:space="0" w:color="auto"/>
                <w:right w:val="none" w:sz="0" w:space="0" w:color="auto"/>
              </w:divBdr>
            </w:div>
            <w:div w:id="3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2553">
      <w:bodyDiv w:val="1"/>
      <w:marLeft w:val="0"/>
      <w:marRight w:val="0"/>
      <w:marTop w:val="0"/>
      <w:marBottom w:val="0"/>
      <w:divBdr>
        <w:top w:val="none" w:sz="0" w:space="0" w:color="auto"/>
        <w:left w:val="none" w:sz="0" w:space="0" w:color="auto"/>
        <w:bottom w:val="none" w:sz="0" w:space="0" w:color="auto"/>
        <w:right w:val="none" w:sz="0" w:space="0" w:color="auto"/>
      </w:divBdr>
      <w:divsChild>
        <w:div w:id="1015158939">
          <w:marLeft w:val="0"/>
          <w:marRight w:val="0"/>
          <w:marTop w:val="0"/>
          <w:marBottom w:val="0"/>
          <w:divBdr>
            <w:top w:val="none" w:sz="0" w:space="0" w:color="auto"/>
            <w:left w:val="none" w:sz="0" w:space="0" w:color="auto"/>
            <w:bottom w:val="none" w:sz="0" w:space="0" w:color="auto"/>
            <w:right w:val="none" w:sz="0" w:space="0" w:color="auto"/>
          </w:divBdr>
          <w:divsChild>
            <w:div w:id="1009714588">
              <w:marLeft w:val="0"/>
              <w:marRight w:val="0"/>
              <w:marTop w:val="0"/>
              <w:marBottom w:val="0"/>
              <w:divBdr>
                <w:top w:val="none" w:sz="0" w:space="0" w:color="auto"/>
                <w:left w:val="none" w:sz="0" w:space="0" w:color="auto"/>
                <w:bottom w:val="none" w:sz="0" w:space="0" w:color="auto"/>
                <w:right w:val="none" w:sz="0" w:space="0" w:color="auto"/>
              </w:divBdr>
            </w:div>
            <w:div w:id="948468497">
              <w:marLeft w:val="0"/>
              <w:marRight w:val="0"/>
              <w:marTop w:val="0"/>
              <w:marBottom w:val="0"/>
              <w:divBdr>
                <w:top w:val="none" w:sz="0" w:space="0" w:color="auto"/>
                <w:left w:val="none" w:sz="0" w:space="0" w:color="auto"/>
                <w:bottom w:val="none" w:sz="0" w:space="0" w:color="auto"/>
                <w:right w:val="none" w:sz="0" w:space="0" w:color="auto"/>
              </w:divBdr>
            </w:div>
            <w:div w:id="2038969854">
              <w:marLeft w:val="0"/>
              <w:marRight w:val="0"/>
              <w:marTop w:val="0"/>
              <w:marBottom w:val="0"/>
              <w:divBdr>
                <w:top w:val="none" w:sz="0" w:space="0" w:color="auto"/>
                <w:left w:val="none" w:sz="0" w:space="0" w:color="auto"/>
                <w:bottom w:val="none" w:sz="0" w:space="0" w:color="auto"/>
                <w:right w:val="none" w:sz="0" w:space="0" w:color="auto"/>
              </w:divBdr>
            </w:div>
            <w:div w:id="1887646490">
              <w:marLeft w:val="0"/>
              <w:marRight w:val="0"/>
              <w:marTop w:val="0"/>
              <w:marBottom w:val="0"/>
              <w:divBdr>
                <w:top w:val="none" w:sz="0" w:space="0" w:color="auto"/>
                <w:left w:val="none" w:sz="0" w:space="0" w:color="auto"/>
                <w:bottom w:val="none" w:sz="0" w:space="0" w:color="auto"/>
                <w:right w:val="none" w:sz="0" w:space="0" w:color="auto"/>
              </w:divBdr>
            </w:div>
            <w:div w:id="2064525306">
              <w:marLeft w:val="0"/>
              <w:marRight w:val="0"/>
              <w:marTop w:val="0"/>
              <w:marBottom w:val="0"/>
              <w:divBdr>
                <w:top w:val="none" w:sz="0" w:space="0" w:color="auto"/>
                <w:left w:val="none" w:sz="0" w:space="0" w:color="auto"/>
                <w:bottom w:val="none" w:sz="0" w:space="0" w:color="auto"/>
                <w:right w:val="none" w:sz="0" w:space="0" w:color="auto"/>
              </w:divBdr>
            </w:div>
            <w:div w:id="8994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2092">
      <w:bodyDiv w:val="1"/>
      <w:marLeft w:val="0"/>
      <w:marRight w:val="0"/>
      <w:marTop w:val="0"/>
      <w:marBottom w:val="0"/>
      <w:divBdr>
        <w:top w:val="none" w:sz="0" w:space="0" w:color="auto"/>
        <w:left w:val="none" w:sz="0" w:space="0" w:color="auto"/>
        <w:bottom w:val="none" w:sz="0" w:space="0" w:color="auto"/>
        <w:right w:val="none" w:sz="0" w:space="0" w:color="auto"/>
      </w:divBdr>
      <w:divsChild>
        <w:div w:id="571627012">
          <w:marLeft w:val="0"/>
          <w:marRight w:val="0"/>
          <w:marTop w:val="0"/>
          <w:marBottom w:val="0"/>
          <w:divBdr>
            <w:top w:val="none" w:sz="0" w:space="0" w:color="auto"/>
            <w:left w:val="none" w:sz="0" w:space="0" w:color="auto"/>
            <w:bottom w:val="none" w:sz="0" w:space="0" w:color="auto"/>
            <w:right w:val="none" w:sz="0" w:space="0" w:color="auto"/>
          </w:divBdr>
          <w:divsChild>
            <w:div w:id="385762595">
              <w:marLeft w:val="0"/>
              <w:marRight w:val="0"/>
              <w:marTop w:val="0"/>
              <w:marBottom w:val="0"/>
              <w:divBdr>
                <w:top w:val="none" w:sz="0" w:space="0" w:color="auto"/>
                <w:left w:val="none" w:sz="0" w:space="0" w:color="auto"/>
                <w:bottom w:val="none" w:sz="0" w:space="0" w:color="auto"/>
                <w:right w:val="none" w:sz="0" w:space="0" w:color="auto"/>
              </w:divBdr>
            </w:div>
            <w:div w:id="1556117804">
              <w:marLeft w:val="0"/>
              <w:marRight w:val="0"/>
              <w:marTop w:val="0"/>
              <w:marBottom w:val="0"/>
              <w:divBdr>
                <w:top w:val="none" w:sz="0" w:space="0" w:color="auto"/>
                <w:left w:val="none" w:sz="0" w:space="0" w:color="auto"/>
                <w:bottom w:val="none" w:sz="0" w:space="0" w:color="auto"/>
                <w:right w:val="none" w:sz="0" w:space="0" w:color="auto"/>
              </w:divBdr>
            </w:div>
            <w:div w:id="744257282">
              <w:marLeft w:val="0"/>
              <w:marRight w:val="0"/>
              <w:marTop w:val="0"/>
              <w:marBottom w:val="0"/>
              <w:divBdr>
                <w:top w:val="none" w:sz="0" w:space="0" w:color="auto"/>
                <w:left w:val="none" w:sz="0" w:space="0" w:color="auto"/>
                <w:bottom w:val="none" w:sz="0" w:space="0" w:color="auto"/>
                <w:right w:val="none" w:sz="0" w:space="0" w:color="auto"/>
              </w:divBdr>
            </w:div>
            <w:div w:id="774642733">
              <w:marLeft w:val="0"/>
              <w:marRight w:val="0"/>
              <w:marTop w:val="0"/>
              <w:marBottom w:val="0"/>
              <w:divBdr>
                <w:top w:val="none" w:sz="0" w:space="0" w:color="auto"/>
                <w:left w:val="none" w:sz="0" w:space="0" w:color="auto"/>
                <w:bottom w:val="none" w:sz="0" w:space="0" w:color="auto"/>
                <w:right w:val="none" w:sz="0" w:space="0" w:color="auto"/>
              </w:divBdr>
            </w:div>
            <w:div w:id="2050911402">
              <w:marLeft w:val="0"/>
              <w:marRight w:val="0"/>
              <w:marTop w:val="0"/>
              <w:marBottom w:val="0"/>
              <w:divBdr>
                <w:top w:val="none" w:sz="0" w:space="0" w:color="auto"/>
                <w:left w:val="none" w:sz="0" w:space="0" w:color="auto"/>
                <w:bottom w:val="none" w:sz="0" w:space="0" w:color="auto"/>
                <w:right w:val="none" w:sz="0" w:space="0" w:color="auto"/>
              </w:divBdr>
            </w:div>
            <w:div w:id="15435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gif"/><Relationship Id="rId63" Type="http://schemas.openxmlformats.org/officeDocument/2006/relationships/hyperlink" Target="https://www.browserstack.com/guide/responsive-design-breakpoints" TargetMode="External"/><Relationship Id="rId68" Type="http://schemas.openxmlformats.org/officeDocument/2006/relationships/image" Target="media/image43.png"/><Relationship Id="rId84" Type="http://schemas.openxmlformats.org/officeDocument/2006/relationships/image" Target="media/image56.gif"/><Relationship Id="rId89" Type="http://schemas.openxmlformats.org/officeDocument/2006/relationships/hyperlink" Target="https://developer.mozilla.org/es/docs/Web/HTML/Global_attributes" TargetMode="External"/><Relationship Id="rId16" Type="http://schemas.openxmlformats.org/officeDocument/2006/relationships/hyperlink" Target="https://developer.mozilla.org/es/docs/Web/HTML/Element/input" TargetMode="External"/><Relationship Id="rId11" Type="http://schemas.openxmlformats.org/officeDocument/2006/relationships/hyperlink" Target="https://platzi.com/clases/1802-accesibilidad-web/26072-que-es-el-html-semantico-y-por-que-es-importante/" TargetMode="External"/><Relationship Id="rId32" Type="http://schemas.openxmlformats.org/officeDocument/2006/relationships/image" Target="media/image18.png"/><Relationship Id="rId37" Type="http://schemas.openxmlformats.org/officeDocument/2006/relationships/image" Target="media/image23.png"/><Relationship Id="rId53" Type="http://schemas.microsoft.com/office/2007/relationships/hdphoto" Target="media/hdphoto1.wdp"/><Relationship Id="rId58" Type="http://schemas.openxmlformats.org/officeDocument/2006/relationships/hyperlink" Target="https://fonts.google.com/?preview.text=&amp;preview.text_type=custom"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hyperlink" Target="https://developers.google.com/web/fundamentals/accessibility/how-to-review" TargetMode="Externa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gif"/><Relationship Id="rId64" Type="http://schemas.openxmlformats.org/officeDocument/2006/relationships/hyperlink" Target="https://www.browserstack.com/responsive-design" TargetMode="External"/><Relationship Id="rId69" Type="http://schemas.openxmlformats.org/officeDocument/2006/relationships/image" Target="media/image44.jpeg"/><Relationship Id="rId80" Type="http://schemas.openxmlformats.org/officeDocument/2006/relationships/image" Target="media/image53.png"/><Relationship Id="rId85" Type="http://schemas.openxmlformats.org/officeDocument/2006/relationships/image" Target="media/image57.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developer.mozilla.org/es/docs/Web/HTML/Atributos/autocomplete"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gif"/><Relationship Id="rId59" Type="http://schemas.openxmlformats.org/officeDocument/2006/relationships/hyperlink" Target="https://developer.mozilla.org/en-US/docs/Web/CSS/font-family" TargetMode="External"/><Relationship Id="rId67" Type="http://schemas.openxmlformats.org/officeDocument/2006/relationships/image" Target="media/image4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hyperlink" Target="https://css-tricks.com/snippets/css/complete-guide-grid/" TargetMode="External"/><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5.gif"/><Relationship Id="rId88" Type="http://schemas.openxmlformats.org/officeDocument/2006/relationships/hyperlink" Target="https://platzi.com/clases/1802-accesibilidad-web/26072-que-es-el-html-semantico-y-por-que-es-importante/" TargetMode="External"/><Relationship Id="rId91" Type="http://schemas.openxmlformats.org/officeDocument/2006/relationships/image" Target="media/image59.png"/><Relationship Id="rId96" Type="http://schemas.openxmlformats.org/officeDocument/2006/relationships/hyperlink" Target="https://developers.google.com/web/fundamentals/accessibility/semantics-builtin/text-alternatives-for-imag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fontawesome.com/"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gif"/><Relationship Id="rId52" Type="http://schemas.openxmlformats.org/officeDocument/2006/relationships/image" Target="media/image38.png"/><Relationship Id="rId60" Type="http://schemas.openxmlformats.org/officeDocument/2006/relationships/image" Target="media/image40.jpeg"/><Relationship Id="rId65" Type="http://schemas.openxmlformats.org/officeDocument/2006/relationships/image" Target="media/image41.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hyperlink" Target="https://www.mydevice.io/" TargetMode="External"/><Relationship Id="rId86" Type="http://schemas.openxmlformats.org/officeDocument/2006/relationships/hyperlink" Target="https://www.w3schools.com/TAGS/tag_picture.asp" TargetMode="External"/><Relationship Id="rId94" Type="http://schemas.openxmlformats.org/officeDocument/2006/relationships/hyperlink" Target="https://web.dev/lighthouse-accessibility/"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verexif.com/" TargetMode="External"/><Relationship Id="rId13" Type="http://schemas.openxmlformats.org/officeDocument/2006/relationships/image" Target="media/image4.jpeg"/><Relationship Id="rId18" Type="http://schemas.openxmlformats.org/officeDocument/2006/relationships/hyperlink" Target="http://b.sc/" TargetMode="External"/><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hyperlink" Target="https://fonts.google.com/" TargetMode="External"/><Relationship Id="rId76" Type="http://schemas.openxmlformats.org/officeDocument/2006/relationships/image" Target="media/image49.png"/><Relationship Id="rId97"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hyperlink" Target="https://developer.mozilla.org/es/docs/Web/CSS/Media_Queries/Using_media_queries" TargetMode="External"/><Relationship Id="rId92" Type="http://schemas.openxmlformats.org/officeDocument/2006/relationships/hyperlink" Target="https://developer.mozilla.org/en-US/docs/Web/HTML/Element/label"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gif"/><Relationship Id="rId66" Type="http://schemas.openxmlformats.org/officeDocument/2006/relationships/hyperlink" Target="https://www.lukew.com/resources/mobile_first.asp" TargetMode="External"/><Relationship Id="rId87" Type="http://schemas.openxmlformats.org/officeDocument/2006/relationships/hyperlink" Target="https://developer.mozilla.org/en-US/docs/Web/HTML/Element/picture" TargetMode="External"/><Relationship Id="rId61" Type="http://schemas.openxmlformats.org/officeDocument/2006/relationships/hyperlink" Target="https://css-tricks.com/snippets/css/a-guide-to-flexbox/" TargetMode="External"/><Relationship Id="rId82" Type="http://schemas.openxmlformats.org/officeDocument/2006/relationships/image" Target="media/image54.png"/><Relationship Id="rId19" Type="http://schemas.openxmlformats.org/officeDocument/2006/relationships/hyperlink" Target="mailto:username@example.net" TargetMode="External"/><Relationship Id="rId14" Type="http://schemas.openxmlformats.org/officeDocument/2006/relationships/hyperlink" Target="https://medium.com/@juancaferraris/dise%C3%B1ando-formularios-m%C3%A1s-efectivos-estructura-inputs-labels-y-acciones-81ac011ea05f"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hyperlink" Target="https://material.io/resources/icons/?style=baseline" TargetMode="External"/><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hyperlink" Target="https://tinypng.com/" TargetMode="External"/><Relationship Id="rId51" Type="http://schemas.openxmlformats.org/officeDocument/2006/relationships/image" Target="media/image37.jpeg"/><Relationship Id="rId72" Type="http://schemas.openxmlformats.org/officeDocument/2006/relationships/hyperlink" Target="https://flexbox.help/" TargetMode="External"/><Relationship Id="rId93" Type="http://schemas.openxmlformats.org/officeDocument/2006/relationships/hyperlink" Target="https://www.w3schools.com/tags/tag_label.asp" TargetMode="External"/><Relationship Id="rId98"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9117</TotalTime>
  <Pages>61</Pages>
  <Words>9099</Words>
  <Characters>50046</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ARIZAGA ORELLANA KEVIN ISRAEL (PECGYE)</dc:creator>
  <cp:keywords/>
  <dc:description/>
  <cp:lastModifiedBy>Kevin</cp:lastModifiedBy>
  <cp:revision>16</cp:revision>
  <dcterms:created xsi:type="dcterms:W3CDTF">2023-05-24T16:43:00Z</dcterms:created>
  <dcterms:modified xsi:type="dcterms:W3CDTF">2023-06-10T22:17:00Z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b22e38-1a08-4b06-a6dd-a7ec074d3af8_Enabled">
    <vt:lpwstr>true</vt:lpwstr>
  </property>
  <property fmtid="{D5CDD505-2E9C-101B-9397-08002B2CF9AE}" pid="3" name="MSIP_Label_5fb22e38-1a08-4b06-a6dd-a7ec074d3af8_SetDate">
    <vt:lpwstr>2023-05-24T16:43:12Z</vt:lpwstr>
  </property>
  <property fmtid="{D5CDD505-2E9C-101B-9397-08002B2CF9AE}" pid="4" name="MSIP_Label_5fb22e38-1a08-4b06-a6dd-a7ec074d3af8_Method">
    <vt:lpwstr>Standard</vt:lpwstr>
  </property>
  <property fmtid="{D5CDD505-2E9C-101B-9397-08002B2CF9AE}" pid="5" name="MSIP_Label_5fb22e38-1a08-4b06-a6dd-a7ec074d3af8_Name">
    <vt:lpwstr>Datos Publicos</vt:lpwstr>
  </property>
  <property fmtid="{D5CDD505-2E9C-101B-9397-08002B2CF9AE}" pid="6" name="MSIP_Label_5fb22e38-1a08-4b06-a6dd-a7ec074d3af8_SiteId">
    <vt:lpwstr>433ec967-f454-49f2-b132-d07f81545e02</vt:lpwstr>
  </property>
  <property fmtid="{D5CDD505-2E9C-101B-9397-08002B2CF9AE}" pid="7" name="MSIP_Label_5fb22e38-1a08-4b06-a6dd-a7ec074d3af8_ActionId">
    <vt:lpwstr>42209c90-859d-43bc-a48d-046a5654b103</vt:lpwstr>
  </property>
  <property fmtid="{D5CDD505-2E9C-101B-9397-08002B2CF9AE}" pid="8" name="MSIP_Label_5fb22e38-1a08-4b06-a6dd-a7ec074d3af8_ContentBits">
    <vt:lpwstr>0</vt:lpwstr>
  </property>
</Properties>
</file>